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7FE704" w14:textId="77777777" w:rsidR="00624F1C" w:rsidRDefault="00624F1C" w:rsidP="00624F1C">
      <w:pPr>
        <w:jc w:val="center"/>
        <w:rPr>
          <w:b/>
          <w:color w:val="FF0000"/>
          <w:sz w:val="36"/>
          <w:szCs w:val="36"/>
        </w:rPr>
      </w:pPr>
      <w:bookmarkStart w:id="0" w:name="_Hlk205643234"/>
      <w:bookmarkEnd w:id="0"/>
      <w:r>
        <w:rPr>
          <w:b/>
          <w:noProof/>
          <w:color w:val="FF0000"/>
          <w:sz w:val="32"/>
          <w:szCs w:val="32"/>
        </w:rPr>
        <w:drawing>
          <wp:inline distT="0" distB="0" distL="0" distR="0" wp14:anchorId="2A7CC0C6" wp14:editId="0EFC422D">
            <wp:extent cx="3883152" cy="1075944"/>
            <wp:effectExtent l="0" t="0" r="0" b="0"/>
            <wp:docPr id="1021031096" name="Picture 1" descr="A blue and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5121" name="image1.jpg" descr="A blue and black text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152" cy="1075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E5F7D" w14:textId="77777777" w:rsidR="00624F1C" w:rsidRDefault="00624F1C" w:rsidP="00624F1C">
      <w:pPr>
        <w:jc w:val="center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Web Application Pen-testing</w:t>
      </w:r>
    </w:p>
    <w:p w14:paraId="213232DA" w14:textId="77777777" w:rsidR="00624F1C" w:rsidRDefault="00624F1C" w:rsidP="00624F1C">
      <w:pPr>
        <w:jc w:val="center"/>
      </w:pPr>
      <w:r>
        <w:rPr>
          <w:sz w:val="28"/>
          <w:szCs w:val="28"/>
        </w:rPr>
        <w:t>Year 2 (2025/26), Semester 3</w:t>
      </w:r>
    </w:p>
    <w:p w14:paraId="1DD5932A" w14:textId="77777777" w:rsidR="00624F1C" w:rsidRDefault="00624F1C" w:rsidP="00624F1C">
      <w:pPr>
        <w:spacing w:after="80"/>
        <w:jc w:val="center"/>
        <w:rPr>
          <w:b/>
          <w:u w:val="single"/>
        </w:rPr>
      </w:pPr>
      <w:r>
        <w:rPr>
          <w:b/>
          <w:u w:val="single"/>
        </w:rPr>
        <w:t>SCHOOL OF INFOCOMM TECHNOLOGY</w:t>
      </w:r>
    </w:p>
    <w:p w14:paraId="257B6E0D" w14:textId="77777777" w:rsidR="00624F1C" w:rsidRDefault="00624F1C" w:rsidP="00624F1C">
      <w:pPr>
        <w:jc w:val="center"/>
      </w:pPr>
      <w:r>
        <w:t>Diploma in Cybersecurity &amp; Digital Forensics</w:t>
      </w:r>
    </w:p>
    <w:p w14:paraId="114EF39D" w14:textId="5F7DC29A" w:rsidR="001D0C7F" w:rsidRDefault="001D0C7F" w:rsidP="001D0C7F">
      <w:pPr>
        <w:jc w:val="center"/>
        <w:rPr>
          <w:b/>
        </w:rPr>
      </w:pPr>
      <w:r>
        <w:rPr>
          <w:b/>
          <w:color w:val="FF0000"/>
          <w:sz w:val="40"/>
          <w:szCs w:val="40"/>
        </w:rPr>
        <w:t>ASSIGNMENT</w:t>
      </w:r>
      <w:r w:rsidR="00577FD7">
        <w:rPr>
          <w:b/>
          <w:color w:val="FF0000"/>
          <w:sz w:val="40"/>
          <w:szCs w:val="40"/>
        </w:rPr>
        <w:t xml:space="preserve"> REPORT</w:t>
      </w:r>
    </w:p>
    <w:tbl>
      <w:tblPr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6450"/>
      </w:tblGrid>
      <w:tr w:rsidR="001D0C7F" w14:paraId="05FA1C71" w14:textId="77777777">
        <w:trPr>
          <w:trHeight w:val="450"/>
        </w:trPr>
        <w:tc>
          <w:tcPr>
            <w:tcW w:w="29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E487E2" w14:textId="77777777" w:rsidR="001D0C7F" w:rsidRDefault="001D0C7F">
            <w:pPr>
              <w:spacing w:before="100" w:after="100"/>
              <w:jc w:val="both"/>
              <w:rPr>
                <w:b/>
              </w:rPr>
            </w:pPr>
            <w:r>
              <w:rPr>
                <w:b/>
              </w:rPr>
              <w:t>Weightage:</w:t>
            </w:r>
          </w:p>
        </w:tc>
        <w:tc>
          <w:tcPr>
            <w:tcW w:w="645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DA546" w14:textId="77777777" w:rsidR="001D0C7F" w:rsidRDefault="001D0C7F">
            <w:pPr>
              <w:spacing w:before="100" w:after="100"/>
              <w:jc w:val="both"/>
            </w:pPr>
            <w:r>
              <w:t>40% of Module</w:t>
            </w:r>
          </w:p>
        </w:tc>
      </w:tr>
      <w:tr w:rsidR="001D0C7F" w14:paraId="40024654" w14:textId="77777777">
        <w:trPr>
          <w:trHeight w:val="450"/>
        </w:trPr>
        <w:tc>
          <w:tcPr>
            <w:tcW w:w="29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1BC64" w14:textId="77777777" w:rsidR="001D0C7F" w:rsidRDefault="001D0C7F">
            <w:pPr>
              <w:spacing w:before="100" w:after="100"/>
              <w:jc w:val="both"/>
              <w:rPr>
                <w:b/>
              </w:rPr>
            </w:pPr>
            <w:r>
              <w:rPr>
                <w:b/>
              </w:rPr>
              <w:t xml:space="preserve">Individual/Team/Both: </w:t>
            </w:r>
          </w:p>
        </w:tc>
        <w:tc>
          <w:tcPr>
            <w:tcW w:w="64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54204" w14:textId="6D5DCAD5" w:rsidR="001D0C7F" w:rsidRDefault="00FD0579">
            <w:pPr>
              <w:spacing w:before="100" w:after="100"/>
              <w:jc w:val="both"/>
              <w:rPr>
                <w:b/>
              </w:rPr>
            </w:pPr>
            <w:r>
              <w:rPr>
                <w:b/>
              </w:rPr>
              <w:t>Team</w:t>
            </w:r>
          </w:p>
        </w:tc>
      </w:tr>
      <w:tr w:rsidR="001D0C7F" w14:paraId="3C733E0D" w14:textId="77777777">
        <w:trPr>
          <w:trHeight w:val="735"/>
        </w:trPr>
        <w:tc>
          <w:tcPr>
            <w:tcW w:w="29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50EB2B" w14:textId="77777777" w:rsidR="001D0C7F" w:rsidRDefault="001D0C7F">
            <w:pPr>
              <w:spacing w:before="100" w:after="100"/>
              <w:jc w:val="both"/>
              <w:rPr>
                <w:b/>
              </w:rPr>
            </w:pPr>
            <w:r>
              <w:rPr>
                <w:b/>
              </w:rPr>
              <w:t>Format:</w:t>
            </w:r>
          </w:p>
        </w:tc>
        <w:tc>
          <w:tcPr>
            <w:tcW w:w="64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AA49D" w14:textId="77777777" w:rsidR="001D0C7F" w:rsidRDefault="001D0C7F">
            <w:pPr>
              <w:spacing w:line="240" w:lineRule="auto"/>
              <w:jc w:val="both"/>
            </w:pPr>
            <w:r>
              <w:t>Font Arial</w:t>
            </w:r>
          </w:p>
          <w:p w14:paraId="616A0CA0" w14:textId="77777777" w:rsidR="001D0C7F" w:rsidRDefault="001D0C7F">
            <w:pPr>
              <w:spacing w:line="240" w:lineRule="auto"/>
              <w:jc w:val="both"/>
            </w:pPr>
            <w:r>
              <w:t>Font Size 11, 1.5 spacing</w:t>
            </w:r>
          </w:p>
        </w:tc>
      </w:tr>
    </w:tbl>
    <w:p w14:paraId="0FFD9E7F" w14:textId="77777777" w:rsidR="009144C4" w:rsidRPr="009144C4" w:rsidRDefault="009144C4" w:rsidP="001D0C7F">
      <w:pPr>
        <w:rPr>
          <w:b/>
        </w:rPr>
      </w:pPr>
    </w:p>
    <w:tbl>
      <w:tblPr>
        <w:tblW w:w="92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75"/>
        <w:gridCol w:w="4683"/>
      </w:tblGrid>
      <w:tr w:rsidR="009144C4" w:rsidRPr="007B1EB8" w14:paraId="065245D2" w14:textId="77777777" w:rsidTr="224172D9">
        <w:trPr>
          <w:trHeight w:val="781"/>
        </w:trPr>
        <w:tc>
          <w:tcPr>
            <w:tcW w:w="4575" w:type="dxa"/>
          </w:tcPr>
          <w:p w14:paraId="1A14A4B8" w14:textId="77777777" w:rsidR="009144C4" w:rsidRPr="007B1EB8" w:rsidRDefault="009144C4">
            <w:pPr>
              <w:spacing w:after="200"/>
              <w:jc w:val="center"/>
              <w:rPr>
                <w:rFonts w:eastAsia="Batang"/>
                <w:b/>
                <w:lang w:val="en-SG"/>
              </w:rPr>
            </w:pPr>
            <w:r w:rsidRPr="007B1EB8">
              <w:rPr>
                <w:rFonts w:eastAsia="Batang"/>
                <w:b/>
                <w:lang w:val="en-SG"/>
              </w:rPr>
              <w:t>Student Name</w:t>
            </w:r>
          </w:p>
        </w:tc>
        <w:tc>
          <w:tcPr>
            <w:tcW w:w="4683" w:type="dxa"/>
          </w:tcPr>
          <w:p w14:paraId="24FFF6B8" w14:textId="77777777" w:rsidR="009144C4" w:rsidRPr="007B1EB8" w:rsidRDefault="009144C4">
            <w:pPr>
              <w:spacing w:after="200"/>
              <w:contextualSpacing/>
              <w:jc w:val="center"/>
              <w:rPr>
                <w:rFonts w:eastAsia="Batang"/>
                <w:b/>
                <w:lang w:val="en-SG"/>
              </w:rPr>
            </w:pPr>
            <w:r w:rsidRPr="007B1EB8">
              <w:rPr>
                <w:rFonts w:eastAsia="Batang"/>
                <w:b/>
                <w:lang w:val="en-SG"/>
              </w:rPr>
              <w:t>Student Number</w:t>
            </w:r>
          </w:p>
        </w:tc>
      </w:tr>
      <w:tr w:rsidR="009144C4" w:rsidRPr="007B1EB8" w14:paraId="428165FD" w14:textId="77777777" w:rsidTr="224172D9">
        <w:trPr>
          <w:trHeight w:val="621"/>
        </w:trPr>
        <w:tc>
          <w:tcPr>
            <w:tcW w:w="4575" w:type="dxa"/>
          </w:tcPr>
          <w:p w14:paraId="1D4D4C0D" w14:textId="77777777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  <w:r w:rsidRPr="007B1EB8">
              <w:rPr>
                <w:rFonts w:eastAsia="Batang"/>
                <w:lang w:val="en-SG"/>
              </w:rPr>
              <w:t>1.</w:t>
            </w:r>
            <w:r>
              <w:rPr>
                <w:rFonts w:eastAsia="Batang"/>
                <w:lang w:val="en-SG"/>
              </w:rPr>
              <w:t xml:space="preserve"> Wyse Lee Hong Yao</w:t>
            </w:r>
          </w:p>
          <w:p w14:paraId="396B627E" w14:textId="77777777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</w:p>
        </w:tc>
        <w:tc>
          <w:tcPr>
            <w:tcW w:w="4683" w:type="dxa"/>
          </w:tcPr>
          <w:p w14:paraId="67AE5875" w14:textId="0B190A5E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</w:p>
        </w:tc>
      </w:tr>
      <w:tr w:rsidR="009144C4" w:rsidRPr="007B1EB8" w14:paraId="2DC2BB41" w14:textId="77777777" w:rsidTr="224172D9">
        <w:trPr>
          <w:trHeight w:val="621"/>
        </w:trPr>
        <w:tc>
          <w:tcPr>
            <w:tcW w:w="4575" w:type="dxa"/>
          </w:tcPr>
          <w:p w14:paraId="7932775E" w14:textId="77777777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  <w:r w:rsidRPr="007B1EB8">
              <w:rPr>
                <w:rFonts w:eastAsia="Batang"/>
                <w:lang w:val="en-SG"/>
              </w:rPr>
              <w:t>2.</w:t>
            </w:r>
            <w:r>
              <w:rPr>
                <w:rFonts w:eastAsia="Batang"/>
                <w:lang w:val="en-SG"/>
              </w:rPr>
              <w:t xml:space="preserve"> Ian Tan Jun Yang</w:t>
            </w:r>
          </w:p>
          <w:p w14:paraId="201A56E6" w14:textId="77777777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</w:p>
        </w:tc>
        <w:tc>
          <w:tcPr>
            <w:tcW w:w="4683" w:type="dxa"/>
          </w:tcPr>
          <w:p w14:paraId="2D8471E0" w14:textId="781898B1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</w:p>
        </w:tc>
      </w:tr>
      <w:tr w:rsidR="009144C4" w:rsidRPr="007B1EB8" w14:paraId="57700EFB" w14:textId="77777777" w:rsidTr="224172D9">
        <w:trPr>
          <w:trHeight w:val="631"/>
        </w:trPr>
        <w:tc>
          <w:tcPr>
            <w:tcW w:w="4575" w:type="dxa"/>
          </w:tcPr>
          <w:p w14:paraId="229680AF" w14:textId="632FEF0E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  <w:r w:rsidRPr="62BE16A7">
              <w:rPr>
                <w:rFonts w:eastAsia="Batang"/>
                <w:lang w:val="en-SG"/>
              </w:rPr>
              <w:t xml:space="preserve">3. </w:t>
            </w:r>
            <w:r w:rsidR="4CC9B015" w:rsidRPr="62BE16A7">
              <w:rPr>
                <w:rFonts w:eastAsia="Batang"/>
                <w:lang w:val="en-SG"/>
              </w:rPr>
              <w:t>Toh Keng Siong</w:t>
            </w:r>
          </w:p>
          <w:p w14:paraId="02D38BC6" w14:textId="77777777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</w:p>
        </w:tc>
        <w:tc>
          <w:tcPr>
            <w:tcW w:w="4683" w:type="dxa"/>
          </w:tcPr>
          <w:p w14:paraId="08A5E860" w14:textId="62A6C086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</w:p>
        </w:tc>
      </w:tr>
      <w:tr w:rsidR="009144C4" w:rsidRPr="007B1EB8" w14:paraId="23234A13" w14:textId="77777777" w:rsidTr="224172D9">
        <w:trPr>
          <w:trHeight w:val="300"/>
        </w:trPr>
        <w:tc>
          <w:tcPr>
            <w:tcW w:w="4575" w:type="dxa"/>
          </w:tcPr>
          <w:p w14:paraId="00FB9AE3" w14:textId="11AFD367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  <w:r w:rsidRPr="007B1EB8">
              <w:rPr>
                <w:rFonts w:eastAsia="Batang"/>
                <w:lang w:val="en-SG"/>
              </w:rPr>
              <w:t>4.</w:t>
            </w:r>
            <w:r>
              <w:rPr>
                <w:rFonts w:eastAsia="Batang"/>
                <w:lang w:val="en-SG"/>
              </w:rPr>
              <w:t xml:space="preserve"> </w:t>
            </w:r>
            <w:r w:rsidR="009B5F9A">
              <w:rPr>
                <w:rFonts w:eastAsia="Batang"/>
                <w:lang w:val="en-SG"/>
              </w:rPr>
              <w:t>Gao Yu Hao</w:t>
            </w:r>
          </w:p>
          <w:p w14:paraId="4F71B8ED" w14:textId="77777777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</w:p>
        </w:tc>
        <w:tc>
          <w:tcPr>
            <w:tcW w:w="4683" w:type="dxa"/>
          </w:tcPr>
          <w:p w14:paraId="58D03A5C" w14:textId="3234C932" w:rsidR="009144C4" w:rsidRPr="007B1EB8" w:rsidRDefault="009144C4">
            <w:pPr>
              <w:spacing w:after="200"/>
              <w:contextualSpacing/>
              <w:rPr>
                <w:rFonts w:eastAsia="Batang"/>
                <w:lang w:val="en-SG"/>
              </w:rPr>
            </w:pPr>
          </w:p>
        </w:tc>
      </w:tr>
    </w:tbl>
    <w:p w14:paraId="27AD5C31" w14:textId="6DC91CD6" w:rsidR="00FD0579" w:rsidRDefault="00FD0579" w:rsidP="009144C4">
      <w:pPr>
        <w:spacing w:after="200"/>
        <w:rPr>
          <w:b/>
          <w:bCs/>
        </w:rPr>
      </w:pPr>
    </w:p>
    <w:p w14:paraId="78303E0B" w14:textId="404C7CFD" w:rsidR="009144C4" w:rsidRDefault="00FD0579" w:rsidP="00FD0579">
      <w:pPr>
        <w:spacing w:before="0" w:after="160" w:line="278" w:lineRule="auto"/>
        <w:rPr>
          <w:b/>
          <w:bCs/>
        </w:rPr>
      </w:pPr>
      <w:r>
        <w:rPr>
          <w:b/>
          <w:bCs/>
        </w:rP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206998757"/>
        <w:docPartObj>
          <w:docPartGallery w:val="Table of Contents"/>
          <w:docPartUnique/>
        </w:docPartObj>
      </w:sdtPr>
      <w:sdtEndPr/>
      <w:sdtContent>
        <w:p w14:paraId="29551757" w14:textId="34444E25" w:rsidR="00AE662D" w:rsidRDefault="00AE662D">
          <w:pPr>
            <w:pStyle w:val="TOCHeading"/>
            <w:rPr>
              <w:lang w:val="en-GB"/>
            </w:rPr>
          </w:pPr>
          <w:r>
            <w:rPr>
              <w:lang w:val="en-GB"/>
            </w:rPr>
            <w:t>Table of Contents</w:t>
          </w:r>
        </w:p>
        <w:p w14:paraId="64FDA61D" w14:textId="32063CE5" w:rsidR="00733DD3" w:rsidRDefault="14026FE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r>
            <w:fldChar w:fldCharType="begin"/>
          </w:r>
          <w:r w:rsidR="00AE662D">
            <w:instrText>TOC \o "1-3" \z \u \h</w:instrText>
          </w:r>
          <w:r>
            <w:fldChar w:fldCharType="separate"/>
          </w:r>
          <w:hyperlink w:anchor="_Toc206011348" w:history="1">
            <w:r w:rsidR="00733DD3" w:rsidRPr="001D5574">
              <w:rPr>
                <w:rStyle w:val="Hyperlink"/>
                <w:noProof/>
              </w:rPr>
              <w:t>smtp2go.com</w:t>
            </w:r>
            <w:r w:rsidR="00733DD3">
              <w:rPr>
                <w:noProof/>
                <w:webHidden/>
              </w:rPr>
              <w:tab/>
            </w:r>
            <w:r w:rsidR="00733DD3">
              <w:rPr>
                <w:noProof/>
                <w:webHidden/>
              </w:rPr>
              <w:fldChar w:fldCharType="begin"/>
            </w:r>
            <w:r w:rsidR="00733DD3">
              <w:rPr>
                <w:noProof/>
                <w:webHidden/>
              </w:rPr>
              <w:instrText xml:space="preserve"> PAGEREF _Toc206011348 \h </w:instrText>
            </w:r>
            <w:r w:rsidR="00733DD3">
              <w:rPr>
                <w:noProof/>
                <w:webHidden/>
              </w:rPr>
            </w:r>
            <w:r w:rsidR="00733DD3">
              <w:rPr>
                <w:noProof/>
                <w:webHidden/>
              </w:rPr>
              <w:fldChar w:fldCharType="separate"/>
            </w:r>
            <w:r w:rsidR="00733DD3">
              <w:rPr>
                <w:noProof/>
                <w:webHidden/>
              </w:rPr>
              <w:t>4</w:t>
            </w:r>
            <w:r w:rsidR="00733DD3">
              <w:rPr>
                <w:noProof/>
                <w:webHidden/>
              </w:rPr>
              <w:fldChar w:fldCharType="end"/>
            </w:r>
          </w:hyperlink>
        </w:p>
        <w:p w14:paraId="71DA8F95" w14:textId="20D7DEAD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49" w:history="1">
            <w:r w:rsidRPr="001D5574">
              <w:rPr>
                <w:rStyle w:val="Hyperlink"/>
                <w:noProof/>
              </w:rPr>
              <w:t>app.smtp2go.com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33A4B" w14:textId="7FA0802C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0" w:history="1">
            <w:r w:rsidRPr="001D5574">
              <w:rPr>
                <w:rStyle w:val="Hyperlink"/>
                <w:noProof/>
              </w:rPr>
              <w:t>api.smtp2go.com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03021" w14:textId="0D385BE9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1" w:history="1">
            <w:r w:rsidRPr="001D5574">
              <w:rPr>
                <w:rStyle w:val="Hyperlink"/>
                <w:noProof/>
              </w:rPr>
              <w:t>Scope Exclusions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33682" w14:textId="6D9C774D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2" w:history="1">
            <w:r w:rsidRPr="001D5574">
              <w:rPr>
                <w:rStyle w:val="Hyperlink"/>
                <w:noProof/>
              </w:rPr>
              <w:t>Assessment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EEDE" w14:textId="74D1F9A5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3" w:history="1">
            <w:r w:rsidRPr="001D5574">
              <w:rPr>
                <w:rStyle w:val="Hyperlink"/>
                <w:noProof/>
              </w:rPr>
              <w:t>Finding Severity Ratings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EAC17" w14:textId="154E1931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4" w:history="1">
            <w:r w:rsidRPr="001D5574">
              <w:rPr>
                <w:rStyle w:val="Hyperlink"/>
                <w:noProof/>
              </w:rPr>
              <w:t>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C859" w14:textId="736C451C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5" w:history="1">
            <w:r w:rsidRPr="001D5574">
              <w:rPr>
                <w:rStyle w:val="Hyperlink"/>
                <w:noProof/>
              </w:rPr>
              <w:t>Vulnerability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EB793" w14:textId="07A84C67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6" w:history="1">
            <w:r w:rsidRPr="001D5574">
              <w:rPr>
                <w:rStyle w:val="Hyperlink"/>
                <w:noProof/>
              </w:rPr>
              <w:t>Web Application Penetration</w:t>
            </w:r>
            <w:r w:rsidRPr="001D5574">
              <w:rPr>
                <w:rStyle w:val="Hyperlink"/>
                <w:noProof/>
                <w:spacing w:val="-17"/>
              </w:rPr>
              <w:t xml:space="preserve"> </w:t>
            </w:r>
            <w:r w:rsidRPr="001D5574">
              <w:rPr>
                <w:rStyle w:val="Hyperlink"/>
                <w:noProof/>
              </w:rPr>
              <w:t>Test</w:t>
            </w:r>
            <w:r w:rsidRPr="001D5574">
              <w:rPr>
                <w:rStyle w:val="Hyperlink"/>
                <w:noProof/>
                <w:spacing w:val="-16"/>
              </w:rPr>
              <w:t xml:space="preserve"> </w:t>
            </w:r>
            <w:r w:rsidRPr="001D5574">
              <w:rPr>
                <w:rStyle w:val="Hyperlink"/>
                <w:noProof/>
                <w:spacing w:val="-2"/>
              </w:rPr>
              <w:t>Findings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579E9" w14:textId="17A21527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7" w:history="1">
            <w:r w:rsidRPr="001D5574">
              <w:rPr>
                <w:rStyle w:val="Hyperlink"/>
                <w:noProof/>
              </w:rPr>
              <w:t>Leaked EIN Stored in Cleartext in a Publicly Accessible W-9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2D50E" w14:textId="15641AD0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8" w:history="1">
            <w:r w:rsidRPr="001D5574">
              <w:rPr>
                <w:rStyle w:val="Hyperlink"/>
                <w:noProof/>
              </w:rPr>
              <w:t>HTTP Header Information Disclosure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46C33" w14:textId="17EB06E6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59" w:history="1">
            <w:r w:rsidRPr="001D5574">
              <w:rPr>
                <w:rStyle w:val="Hyperlink"/>
                <w:noProof/>
              </w:rPr>
              <w:t>Outdated JavaScript Library (jQuery 1.11.0)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7D2DE" w14:textId="43AA557F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0" w:history="1">
            <w:r w:rsidRPr="001D5574">
              <w:rPr>
                <w:rStyle w:val="Hyperlink"/>
                <w:noProof/>
              </w:rPr>
              <w:t>Passive Reconnaissance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16FAE" w14:textId="7DC4A153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1" w:history="1">
            <w:r w:rsidRPr="001D5574">
              <w:rPr>
                <w:rStyle w:val="Hyperlink"/>
                <w:noProof/>
              </w:rPr>
              <w:t>Authentication &amp; Session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648AB" w14:textId="435A0C41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2" w:history="1">
            <w:r w:rsidRPr="001D5574">
              <w:rPr>
                <w:rStyle w:val="Hyperlink"/>
                <w:noProof/>
              </w:rPr>
              <w:t>User &amp; Permission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E9586" w14:textId="1CA00293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3" w:history="1">
            <w:r w:rsidRPr="001D5574">
              <w:rPr>
                <w:rStyle w:val="Hyperlink"/>
                <w:noProof/>
              </w:rPr>
              <w:t>Information Gathering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B0183" w14:textId="3A079071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4" w:history="1">
            <w:r w:rsidRPr="001D5574">
              <w:rPr>
                <w:rStyle w:val="Hyperlink"/>
                <w:noProof/>
              </w:rPr>
              <w:t>Conduct Search Engine Discovery Reconnaissance for Information Leakage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5AB2C" w14:textId="75837969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5" w:history="1">
            <w:r w:rsidRPr="001D5574">
              <w:rPr>
                <w:rStyle w:val="Hyperlink"/>
                <w:noProof/>
              </w:rPr>
              <w:t>Fingerprint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493BF" w14:textId="5468F06C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6" w:history="1">
            <w:r w:rsidRPr="001D5574">
              <w:rPr>
                <w:rStyle w:val="Hyperlink"/>
                <w:noProof/>
              </w:rPr>
              <w:t>Banner grabbing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4E6BF" w14:textId="1543EB88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7" w:history="1">
            <w:r w:rsidRPr="001D5574">
              <w:rPr>
                <w:rStyle w:val="Hyperlink"/>
                <w:noProof/>
              </w:rPr>
              <w:t>Review Webserver Metafiles for Information Leakage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4F77E" w14:textId="0CEEC067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8" w:history="1">
            <w:r w:rsidRPr="001D5574">
              <w:rPr>
                <w:rStyle w:val="Hyperlink"/>
                <w:noProof/>
              </w:rPr>
              <w:t>Robots &amp; 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768E7" w14:textId="4EFB4218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69" w:history="1">
            <w:r w:rsidRPr="001D5574">
              <w:rPr>
                <w:rStyle w:val="Hyperlink"/>
                <w:noProof/>
              </w:rPr>
              <w:t>Fingerprint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02E5F" w14:textId="209B6C0C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0" w:history="1">
            <w:r w:rsidRPr="001D5574">
              <w:rPr>
                <w:rStyle w:val="Hyperlink"/>
                <w:noProof/>
              </w:rPr>
              <w:t>Dirbusting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FE528" w14:textId="06AF48A5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1" w:history="1">
            <w:r w:rsidRPr="001D5574">
              <w:rPr>
                <w:rStyle w:val="Hyperlink"/>
                <w:noProof/>
              </w:rPr>
              <w:t>Tech Stack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6DFB6" w14:textId="67574845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2" w:history="1">
            <w:r w:rsidRPr="001D5574">
              <w:rPr>
                <w:rStyle w:val="Hyperlink"/>
                <w:noProof/>
              </w:rPr>
              <w:t>Web Application Firewall (WAF)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11B17" w14:textId="35116CE7" w:rsidR="00733DD3" w:rsidRDefault="00733D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3" w:history="1">
            <w:r w:rsidRPr="001D5574">
              <w:rPr>
                <w:rStyle w:val="Hyperlink"/>
                <w:noProof/>
              </w:rPr>
              <w:t>Wordpress enumeration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91041" w14:textId="2239CE20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4" w:history="1">
            <w:r w:rsidRPr="001D5574">
              <w:rPr>
                <w:rStyle w:val="Hyperlink"/>
                <w:noProof/>
              </w:rPr>
              <w:t>Enumerate Applications on Webserver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171B7" w14:textId="4A64F999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5" w:history="1">
            <w:r w:rsidRPr="001D5574">
              <w:rPr>
                <w:rStyle w:val="Hyperlink"/>
                <w:noProof/>
              </w:rPr>
              <w:t>Identity Management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46D19" w14:textId="00AC24F7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6" w:history="1">
            <w:r w:rsidRPr="001D5574">
              <w:rPr>
                <w:rStyle w:val="Hyperlink"/>
                <w:noProof/>
              </w:rPr>
              <w:t>Test User Registration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A15F9" w14:textId="56DC83FF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7" w:history="1">
            <w:r w:rsidRPr="001D5574">
              <w:rPr>
                <w:rStyle w:val="Hyperlink"/>
                <w:noProof/>
              </w:rPr>
              <w:t>Authentication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9CCA5" w14:textId="4DEE649B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8" w:history="1">
            <w:r w:rsidRPr="001D5574">
              <w:rPr>
                <w:rStyle w:val="Hyperlink"/>
                <w:noProof/>
              </w:rPr>
              <w:t>Testing for Vulnerable Remember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CB1F4" w14:textId="1C3AC198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79" w:history="1">
            <w:r w:rsidRPr="001D5574">
              <w:rPr>
                <w:rStyle w:val="Hyperlink"/>
                <w:noProof/>
              </w:rPr>
              <w:t>Testing for Weak Password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3B995" w14:textId="46D361AB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0" w:history="1">
            <w:r w:rsidRPr="001D5574">
              <w:rPr>
                <w:rStyle w:val="Hyperlink"/>
                <w:noProof/>
              </w:rPr>
              <w:t>Testing for Weak Password Change or Reset Functionalities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337BB" w14:textId="399B972F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1" w:history="1">
            <w:r w:rsidRPr="001D5574">
              <w:rPr>
                <w:rStyle w:val="Hyperlink"/>
                <w:noProof/>
              </w:rPr>
              <w:t>Authorization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E0063" w14:textId="26F1F0AD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2" w:history="1">
            <w:r w:rsidRPr="001D5574">
              <w:rPr>
                <w:rStyle w:val="Hyperlink"/>
                <w:noProof/>
              </w:rPr>
              <w:t>Testing Directory Traversal File Include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1AEC2" w14:textId="76B629EF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3" w:history="1">
            <w:r w:rsidRPr="001D5574">
              <w:rPr>
                <w:rStyle w:val="Hyperlink"/>
                <w:noProof/>
              </w:rPr>
              <w:t>Input Validation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A0552" w14:textId="7FDC41BC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4" w:history="1">
            <w:r w:rsidRPr="001D5574">
              <w:rPr>
                <w:rStyle w:val="Hyperlink"/>
                <w:noProof/>
              </w:rPr>
              <w:t>Testing for Cross Site Scripting (XSS)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E125" w14:textId="16D08B12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5" w:history="1">
            <w:r w:rsidRPr="001D5574">
              <w:rPr>
                <w:rStyle w:val="Hyperlink"/>
                <w:noProof/>
              </w:rPr>
              <w:t>Testing for server-side request forgery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C37CA" w14:textId="5147980B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6" w:history="1">
            <w:r w:rsidRPr="001D5574">
              <w:rPr>
                <w:rStyle w:val="Hyperlink"/>
                <w:noProof/>
              </w:rPr>
              <w:t>Testing for 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4F0B7" w14:textId="2AD33D40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7" w:history="1">
            <w:r w:rsidRPr="001D5574">
              <w:rPr>
                <w:rStyle w:val="Hyperlink"/>
                <w:noProof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35606" w14:textId="5E00D49A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8" w:history="1">
            <w:r w:rsidRPr="001D5574">
              <w:rPr>
                <w:rStyle w:val="Hyperlink"/>
                <w:noProof/>
              </w:rPr>
              <w:t>Testing for Improper 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81134" w14:textId="6833A847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89" w:history="1">
            <w:r w:rsidRPr="001D5574">
              <w:rPr>
                <w:rStyle w:val="Hyperlink"/>
                <w:noProof/>
              </w:rPr>
              <w:t>Comment Moderation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8B674" w14:textId="3E676045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90" w:history="1">
            <w:r w:rsidRPr="001D5574">
              <w:rPr>
                <w:rStyle w:val="Hyperlink"/>
                <w:noProof/>
              </w:rPr>
              <w:t>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C73AE" w14:textId="532B5872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91" w:history="1">
            <w:r w:rsidRPr="001D5574">
              <w:rPr>
                <w:rStyle w:val="Hyperlink"/>
                <w:noProof/>
              </w:rPr>
              <w:t>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EB77E" w14:textId="5D730322" w:rsidR="00733DD3" w:rsidRDefault="00733D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92" w:history="1">
            <w:r w:rsidRPr="001D5574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26271" w14:textId="24679C2B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93" w:history="1">
            <w:r w:rsidRPr="001D5574">
              <w:rPr>
                <w:rStyle w:val="Hyperlink"/>
                <w:noProof/>
              </w:rPr>
              <w:t>Importing scope into BurpSuite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78B0D" w14:textId="4130906F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94" w:history="1">
            <w:r w:rsidRPr="001D5574">
              <w:rPr>
                <w:rStyle w:val="Hyperlink"/>
                <w:noProof/>
              </w:rPr>
              <w:t>Passive Reconnaissance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E5142" w14:textId="4E321DF9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95" w:history="1">
            <w:r w:rsidRPr="001D5574">
              <w:rPr>
                <w:rStyle w:val="Hyperlink"/>
                <w:noProof/>
              </w:rPr>
              <w:t>Google Dorking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01B28" w14:textId="7757B061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96" w:history="1">
            <w:r w:rsidRPr="001D5574">
              <w:rPr>
                <w:rStyle w:val="Hyperlink"/>
                <w:noProof/>
              </w:rPr>
              <w:t>Sitemap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EA0A0" w14:textId="4BDEAE8E" w:rsidR="00733DD3" w:rsidRDefault="00733D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G"/>
              <w14:ligatures w14:val="standardContextual"/>
            </w:rPr>
          </w:pPr>
          <w:hyperlink w:anchor="_Toc206011397" w:history="1">
            <w:r w:rsidRPr="001D5574">
              <w:rPr>
                <w:rStyle w:val="Hyperlink"/>
                <w:noProof/>
              </w:rPr>
              <w:t>Banner grabbing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_Toc206011397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5E786" w14:textId="0AF504D4" w:rsidR="00D32FBA" w:rsidRDefault="14026FEA" w:rsidP="00D32FBA">
          <w:pPr>
            <w:pStyle w:val="TOC2"/>
            <w:tabs>
              <w:tab w:val="right" w:leader="dot" w:pos="9015"/>
            </w:tabs>
            <w:ind w:left="0"/>
          </w:pPr>
          <w:r>
            <w:fldChar w:fldCharType="end"/>
          </w:r>
        </w:p>
      </w:sdtContent>
    </w:sdt>
    <w:bookmarkStart w:id="1" w:name="_Toc290223218" w:displacedByCustomXml="prev"/>
    <w:p w14:paraId="674853D1" w14:textId="77777777" w:rsidR="00761A3F" w:rsidRPr="00D32FBA" w:rsidRDefault="00EF1B91" w:rsidP="00733DD3">
      <w:pPr>
        <w:pStyle w:val="Heading1"/>
        <w:rPr>
          <w:color w:val="467886" w:themeColor="hyperlink"/>
          <w:u w:val="single"/>
        </w:rPr>
      </w:pPr>
      <w:r>
        <w:lastRenderedPageBreak/>
        <w:t>Scope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B3494" w14:paraId="2E2A9508" w14:textId="77777777" w:rsidTr="009B3494">
        <w:tc>
          <w:tcPr>
            <w:tcW w:w="4508" w:type="dxa"/>
          </w:tcPr>
          <w:p w14:paraId="2BDB9AF0" w14:textId="11AEB46C" w:rsidR="009B3494" w:rsidRDefault="009B3494" w:rsidP="009B3494">
            <w:pPr>
              <w:jc w:val="center"/>
            </w:pPr>
            <w:r>
              <w:t>Assessment</w:t>
            </w:r>
          </w:p>
        </w:tc>
        <w:tc>
          <w:tcPr>
            <w:tcW w:w="4508" w:type="dxa"/>
          </w:tcPr>
          <w:p w14:paraId="22D3B099" w14:textId="63141C6D" w:rsidR="009B3494" w:rsidRDefault="009B3494" w:rsidP="009B3494">
            <w:pPr>
              <w:jc w:val="center"/>
            </w:pPr>
            <w:r>
              <w:t>Details</w:t>
            </w:r>
          </w:p>
        </w:tc>
      </w:tr>
      <w:tr w:rsidR="009B3494" w14:paraId="707F63A3" w14:textId="77777777" w:rsidTr="009B3494">
        <w:tc>
          <w:tcPr>
            <w:tcW w:w="4508" w:type="dxa"/>
          </w:tcPr>
          <w:p w14:paraId="32A41745" w14:textId="7A449C5F" w:rsidR="009B3494" w:rsidRDefault="00C717C4" w:rsidP="00D7420C">
            <w:pPr>
              <w:spacing w:line="240" w:lineRule="auto"/>
            </w:pPr>
            <w:r>
              <w:t>Bug Bounty Program</w:t>
            </w:r>
          </w:p>
        </w:tc>
        <w:tc>
          <w:tcPr>
            <w:tcW w:w="4508" w:type="dxa"/>
          </w:tcPr>
          <w:p w14:paraId="3B19ECD4" w14:textId="6B5FB0DA" w:rsidR="009B3494" w:rsidRDefault="00385766" w:rsidP="00C9707A">
            <w:pPr>
              <w:spacing w:before="0" w:after="0"/>
            </w:pPr>
            <w:r>
              <w:t>smtp2go.com</w:t>
            </w:r>
            <w:r w:rsidR="00964BCB">
              <w:t>,</w:t>
            </w:r>
          </w:p>
          <w:p w14:paraId="57C37295" w14:textId="74EDFE24" w:rsidR="00385766" w:rsidRDefault="00F5219D" w:rsidP="00C9707A">
            <w:pPr>
              <w:spacing w:before="0" w:after="0"/>
            </w:pPr>
            <w:r>
              <w:t>app</w:t>
            </w:r>
            <w:r w:rsidR="00385766">
              <w:t>.smtp2go.com</w:t>
            </w:r>
            <w:r w:rsidR="00964BCB">
              <w:t>,</w:t>
            </w:r>
          </w:p>
          <w:p w14:paraId="5C1D70DB" w14:textId="0F7E45B3" w:rsidR="00385766" w:rsidRDefault="00385766" w:rsidP="00C9707A">
            <w:pPr>
              <w:spacing w:before="0" w:after="0"/>
            </w:pPr>
            <w:r>
              <w:t>api.smtp2go.com</w:t>
            </w:r>
          </w:p>
        </w:tc>
      </w:tr>
    </w:tbl>
    <w:p w14:paraId="5BACDB13" w14:textId="324BEDB7" w:rsidR="008225E4" w:rsidRDefault="00F5219D" w:rsidP="008843A3">
      <w:pPr>
        <w:pStyle w:val="Heading2"/>
      </w:pPr>
      <w:bookmarkStart w:id="2" w:name="_Toc1809073034"/>
      <w:bookmarkStart w:id="3" w:name="_Toc206011348"/>
      <w:r>
        <w:t>s</w:t>
      </w:r>
      <w:r w:rsidR="008225E4">
        <w:t>mtp2go.com</w:t>
      </w:r>
      <w:bookmarkEnd w:id="2"/>
      <w:bookmarkEnd w:id="3"/>
    </w:p>
    <w:p w14:paraId="6ECB8047" w14:textId="4C8403E2" w:rsidR="00F5219D" w:rsidRPr="00F5219D" w:rsidRDefault="00BB4323" w:rsidP="00F5219D">
      <w:pPr>
        <w:rPr>
          <w:lang w:val="en-SG"/>
        </w:rPr>
      </w:pPr>
      <w:r w:rsidRPr="00BB4323">
        <w:rPr>
          <w:lang w:val="en-SG"/>
        </w:rPr>
        <w:t>Standard Wordpress site hosted with WPEngine, scripting is all custom JQuery based.</w:t>
      </w:r>
    </w:p>
    <w:p w14:paraId="5F34C134" w14:textId="75042702" w:rsidR="008225E4" w:rsidRDefault="00F5219D" w:rsidP="008225E4">
      <w:pPr>
        <w:pStyle w:val="Heading2"/>
      </w:pPr>
      <w:bookmarkStart w:id="4" w:name="_Toc813470665"/>
      <w:bookmarkStart w:id="5" w:name="_Toc206011349"/>
      <w:r>
        <w:t>app</w:t>
      </w:r>
      <w:r w:rsidR="008225E4">
        <w:t>.smtp2go.com</w:t>
      </w:r>
      <w:bookmarkEnd w:id="4"/>
      <w:bookmarkEnd w:id="5"/>
    </w:p>
    <w:p w14:paraId="11D152E5" w14:textId="77777777" w:rsidR="00BB4323" w:rsidRPr="00BB4323" w:rsidRDefault="00BB4323" w:rsidP="00BB4323">
      <w:pPr>
        <w:rPr>
          <w:lang w:val="en-SG"/>
        </w:rPr>
      </w:pPr>
      <w:r w:rsidRPr="00BB4323">
        <w:rPr>
          <w:lang w:val="en-SG"/>
        </w:rPr>
        <w:t>Flask based app running on Python 2.7, some pages are VueJS but most are scripted with custom JQuery.</w:t>
      </w:r>
    </w:p>
    <w:p w14:paraId="33670BBF" w14:textId="4D7C52B1" w:rsidR="00BB4323" w:rsidRDefault="00BB4323" w:rsidP="00BB4323">
      <w:pPr>
        <w:rPr>
          <w:lang w:val="en-SG"/>
        </w:rPr>
      </w:pPr>
      <w:r w:rsidRPr="00BB4323">
        <w:rPr>
          <w:lang w:val="en-SG"/>
        </w:rPr>
        <w:t>Create a free account to gain login access.</w:t>
      </w:r>
    </w:p>
    <w:p w14:paraId="5A01B5C6" w14:textId="5674F508" w:rsidR="003608D9" w:rsidRPr="00BB4323" w:rsidRDefault="003608D9" w:rsidP="00BB4323">
      <w:pPr>
        <w:rPr>
          <w:lang w:val="en-SG"/>
        </w:rPr>
      </w:pPr>
      <w:r>
        <w:rPr>
          <w:lang w:val="en-SG"/>
        </w:rPr>
        <w:t xml:space="preserve">To comply with the program </w:t>
      </w:r>
      <w:r w:rsidR="00732A3B">
        <w:rPr>
          <w:lang w:val="en-SG"/>
        </w:rPr>
        <w:t>guidelines, the test accounts created</w:t>
      </w:r>
      <w:r w:rsidRPr="003608D9">
        <w:rPr>
          <w:lang w:val="en-SG"/>
        </w:rPr>
        <w:t xml:space="preserve"> on the SMTP2GO website (</w:t>
      </w:r>
      <w:hyperlink r:id="rId9" w:tgtFrame="_blank" w:history="1">
        <w:r w:rsidRPr="003608D9">
          <w:rPr>
            <w:rStyle w:val="Hyperlink"/>
            <w:lang w:val="en-SG"/>
          </w:rPr>
          <w:t>https://www.smtp2go.com/pricing/</w:t>
        </w:r>
      </w:hyperlink>
      <w:r w:rsidRPr="003608D9">
        <w:rPr>
          <w:lang w:val="en-SG"/>
        </w:rPr>
        <w:t>)</w:t>
      </w:r>
      <w:r w:rsidR="00732A3B">
        <w:rPr>
          <w:lang w:val="en-SG"/>
        </w:rPr>
        <w:t xml:space="preserve"> </w:t>
      </w:r>
      <w:r w:rsidR="008105C2">
        <w:rPr>
          <w:lang w:val="en-SG"/>
        </w:rPr>
        <w:t>uses</w:t>
      </w:r>
      <w:r w:rsidRPr="003608D9">
        <w:rPr>
          <w:lang w:val="en-SG"/>
        </w:rPr>
        <w:t xml:space="preserve"> </w:t>
      </w:r>
      <w:r w:rsidR="008105C2">
        <w:rPr>
          <w:lang w:val="en-SG"/>
        </w:rPr>
        <w:t>the</w:t>
      </w:r>
      <w:r w:rsidRPr="003608D9">
        <w:rPr>
          <w:lang w:val="en-SG"/>
        </w:rPr>
        <w:t xml:space="preserve"> Hacker Email Alias - [username]@wearehackerone.com and [username+test]@wearehackerone.com</w:t>
      </w:r>
    </w:p>
    <w:p w14:paraId="1587EA0B" w14:textId="4889707A" w:rsidR="008843A3" w:rsidRDefault="008843A3" w:rsidP="008843A3">
      <w:pPr>
        <w:pStyle w:val="Heading2"/>
      </w:pPr>
      <w:bookmarkStart w:id="6" w:name="_Toc2074643619"/>
      <w:bookmarkStart w:id="7" w:name="_Toc206011350"/>
      <w:r>
        <w:t>api.smtp2go.com</w:t>
      </w:r>
      <w:bookmarkEnd w:id="6"/>
      <w:bookmarkEnd w:id="7"/>
    </w:p>
    <w:p w14:paraId="7E253D24" w14:textId="53E50F47" w:rsidR="008843A3" w:rsidRDefault="008843A3" w:rsidP="008843A3">
      <w:r>
        <w:t>Most of the endpoints are handled by Flask on Python3 with Postgres as a main database.</w:t>
      </w:r>
    </w:p>
    <w:p w14:paraId="75A77BD8" w14:textId="77777777" w:rsidR="008843A3" w:rsidRDefault="008843A3" w:rsidP="008843A3">
      <w:r w:rsidRPr="3B37A5A4">
        <w:rPr>
          <w:lang w:val="en-US"/>
        </w:rPr>
        <w:t>Newer endpoints use Go on Gin framework.</w:t>
      </w:r>
    </w:p>
    <w:p w14:paraId="354711B8" w14:textId="6DAC984C" w:rsidR="008843A3" w:rsidRDefault="008843A3" w:rsidP="008843A3">
      <w:r>
        <w:t xml:space="preserve">Redis is mostly used for cache and </w:t>
      </w:r>
      <w:r w:rsidR="00A92953">
        <w:t>rate limiting</w:t>
      </w:r>
      <w:r>
        <w:t>.</w:t>
      </w:r>
    </w:p>
    <w:p w14:paraId="0B158391" w14:textId="06B6B371" w:rsidR="009A17B7" w:rsidRPr="009A17B7" w:rsidRDefault="00C9707A" w:rsidP="009A17B7">
      <w:pPr>
        <w:pStyle w:val="Heading2"/>
      </w:pPr>
      <w:bookmarkStart w:id="8" w:name="_Toc684922118"/>
      <w:bookmarkStart w:id="9" w:name="_Toc206011351"/>
      <w:r>
        <w:t xml:space="preserve">Scope </w:t>
      </w:r>
      <w:r w:rsidR="00B95C52">
        <w:t>E</w:t>
      </w:r>
      <w:r>
        <w:t>xclusions</w:t>
      </w:r>
      <w:bookmarkEnd w:id="8"/>
      <w:bookmarkEnd w:id="9"/>
    </w:p>
    <w:p w14:paraId="0E3D00B8" w14:textId="0819F413" w:rsidR="009A17B7" w:rsidRPr="009A17B7" w:rsidRDefault="009A17B7" w:rsidP="009A17B7">
      <w:pPr>
        <w:pStyle w:val="ListParagraph"/>
        <w:numPr>
          <w:ilvl w:val="0"/>
          <w:numId w:val="26"/>
        </w:numPr>
      </w:pPr>
      <w:r>
        <w:t>The domain support.smtp2go.com</w:t>
      </w:r>
      <w:r w:rsidR="00A57A4E">
        <w:t xml:space="preserve"> is out of scope.</w:t>
      </w:r>
    </w:p>
    <w:p w14:paraId="42BD35B4" w14:textId="66B537A5" w:rsidR="00165D67" w:rsidRPr="00165D67" w:rsidRDefault="00165D67" w:rsidP="00165D67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165D67">
        <w:t>Social engineering (e.g. phishing, vishing, smishing)</w:t>
      </w:r>
      <w:r w:rsidR="00A57A4E">
        <w:t>.</w:t>
      </w:r>
    </w:p>
    <w:p w14:paraId="5B0B48B5" w14:textId="51249E5D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Clickjacking on pages with no sensitive actions</w:t>
      </w:r>
      <w:r w:rsidR="00A57A4E">
        <w:t>.</w:t>
      </w:r>
    </w:p>
    <w:p w14:paraId="5AF11DEC" w14:textId="04DC456F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Cross-Site Request Forgery (CSRF) on unauthenticated forms or forms with no sensitive actions</w:t>
      </w:r>
      <w:r w:rsidR="00A57A4E">
        <w:t>.</w:t>
      </w:r>
    </w:p>
    <w:p w14:paraId="6F15BC3A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Attacks requiring MITM or physical access to a user's device.</w:t>
      </w:r>
    </w:p>
    <w:p w14:paraId="2FE2E094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Previously known vulnerable libraries without a working Proof of Concept.</w:t>
      </w:r>
    </w:p>
    <w:p w14:paraId="2DCE49A3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Comma Separated Values (CSV) injection without demonstrating a vulnerability.</w:t>
      </w:r>
    </w:p>
    <w:p w14:paraId="5DEBAAB6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Missing best practices in SSL/TLS configuration.</w:t>
      </w:r>
    </w:p>
    <w:p w14:paraId="3500E04F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Any activity that could lead to the disruption of our service (DoS).</w:t>
      </w:r>
    </w:p>
    <w:p w14:paraId="7DAA0884" w14:textId="1160592B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Content spoofing and text injection issues without showing an attack vector/without being able to modify HTML/CSS</w:t>
      </w:r>
      <w:r w:rsidR="00A57A4E">
        <w:t>.</w:t>
      </w:r>
    </w:p>
    <w:p w14:paraId="7F15BDA4" w14:textId="38496FAF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lastRenderedPageBreak/>
        <w:t>Rate limiting or bruteforce issues on non-authentication endpoints</w:t>
      </w:r>
      <w:r w:rsidR="00A57A4E">
        <w:t>.</w:t>
      </w:r>
    </w:p>
    <w:p w14:paraId="00192901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Missing best practices in Content Security Policy.</w:t>
      </w:r>
    </w:p>
    <w:p w14:paraId="6046B88B" w14:textId="744E54BA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Missing HttpOnly or Secure flags on cookies</w:t>
      </w:r>
      <w:r w:rsidR="00A57A4E">
        <w:t>.</w:t>
      </w:r>
    </w:p>
    <w:p w14:paraId="14229AA5" w14:textId="7C1560B2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Missing email best practices (Invalid, incomplete or missing SPF/DKIM/DMARC records, etc.)</w:t>
      </w:r>
      <w:r w:rsidR="00A57A4E">
        <w:t>.</w:t>
      </w:r>
    </w:p>
    <w:p w14:paraId="0E936D82" w14:textId="5B2B9A0D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Vulnerabilities only affecting users of outdated or unpatched browsers [Less than 2 stable versions behind the latest released stable version]</w:t>
      </w:r>
      <w:r w:rsidR="00A57A4E">
        <w:t>.</w:t>
      </w:r>
    </w:p>
    <w:p w14:paraId="48DCC53B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Software version disclosure / Banner identification issues / Descriptive error messages or headers (e.g. stack traces, application or server errors).</w:t>
      </w:r>
    </w:p>
    <w:p w14:paraId="58873A54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Public Zero-day vulnerabilities that have had an official patch for less than 1 month will be awarded on a case by case basis.</w:t>
      </w:r>
    </w:p>
    <w:p w14:paraId="56D596CF" w14:textId="32C1DBA3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Tabnabbing</w:t>
      </w:r>
      <w:r w:rsidR="00A57A4E">
        <w:t>.</w:t>
      </w:r>
    </w:p>
    <w:p w14:paraId="5B076B6C" w14:textId="5213B9CE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Open redirect - unless an additional security impact can be demonstrated</w:t>
      </w:r>
      <w:r w:rsidR="00A57A4E">
        <w:t>.</w:t>
      </w:r>
    </w:p>
    <w:p w14:paraId="46B10179" w14:textId="59CBF983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Issues that require unlikely user interaction</w:t>
      </w:r>
      <w:r w:rsidR="00A57A4E">
        <w:t>.</w:t>
      </w:r>
    </w:p>
    <w:p w14:paraId="0F9266BC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User enumeration, unless you can demonstrate that a brute force attack is likely to succeed. This includes Wordpress user enumeration.</w:t>
      </w:r>
    </w:p>
    <w:p w14:paraId="7E7C03B9" w14:textId="77777777" w:rsidR="00E10D28" w:rsidRPr="00E10D28" w:rsidRDefault="00E10D28" w:rsidP="00E10D28">
      <w:pPr>
        <w:pStyle w:val="ListParagraph"/>
        <w:numPr>
          <w:ilvl w:val="0"/>
          <w:numId w:val="7"/>
        </w:numPr>
      </w:pPr>
      <w:r w:rsidRPr="00E10D28">
        <w:t>The ability to send an email from any domain name (not just one of your account's verified Sender Domains). This is only considered a vulnerability if the email becomes DKIM-signed with a DKIM signature at that same domain name, or the email passes DMARC. For example, you manage to send an email from </w:t>
      </w:r>
      <w:r w:rsidRPr="00E10D28">
        <w:rPr>
          <w:rFonts w:ascii="Consolas" w:hAnsi="Consolas" w:cs="Courier New"/>
          <w:sz w:val="21"/>
          <w:szCs w:val="21"/>
          <w:bdr w:val="single" w:sz="6" w:space="1" w:color="DCDCDC" w:frame="1"/>
          <w:shd w:val="clear" w:color="auto" w:fill="F5F5F5"/>
        </w:rPr>
        <w:t>hello@anotherdomain.com</w:t>
      </w:r>
      <w:r w:rsidRPr="00E10D28">
        <w:t> and it becomes signed with a DKIM signature with d=anotherdomain.com.</w:t>
      </w:r>
    </w:p>
    <w:p w14:paraId="15BFB59A" w14:textId="36FA0C01" w:rsidR="00EF1B91" w:rsidRPr="00165D67" w:rsidRDefault="00E10D28" w:rsidP="56569849">
      <w:pPr>
        <w:pStyle w:val="ListParagraph"/>
        <w:numPr>
          <w:ilvl w:val="0"/>
          <w:numId w:val="7"/>
        </w:numPr>
      </w:pPr>
      <w:r>
        <w:t>Issues with notification emails, as the notification system is currently being overhauled.</w:t>
      </w:r>
    </w:p>
    <w:p w14:paraId="2249325D" w14:textId="77777777" w:rsidR="00C918E4" w:rsidRDefault="00C918E4">
      <w:pPr>
        <w:spacing w:before="0"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val="en-SG"/>
          <w14:ligatures w14:val="standardContextual"/>
        </w:rPr>
      </w:pPr>
      <w:r>
        <w:br w:type="page"/>
      </w:r>
    </w:p>
    <w:p w14:paraId="201CFE5E" w14:textId="24F33BC8" w:rsidR="00EF1B91" w:rsidRDefault="00DE524F" w:rsidP="00EF1B91">
      <w:pPr>
        <w:pStyle w:val="Heading1"/>
      </w:pPr>
      <w:bookmarkStart w:id="10" w:name="_Toc26145444"/>
      <w:bookmarkStart w:id="11" w:name="_Toc206011352"/>
      <w:r>
        <w:lastRenderedPageBreak/>
        <w:t>Assessment Overview</w:t>
      </w:r>
      <w:bookmarkEnd w:id="10"/>
      <w:bookmarkEnd w:id="11"/>
    </w:p>
    <w:p w14:paraId="0C780131" w14:textId="29E49B00" w:rsidR="00E6417E" w:rsidRPr="00E6417E" w:rsidRDefault="00C66A23" w:rsidP="00C36098">
      <w:pPr>
        <w:rPr>
          <w:rFonts w:cs="Times New Roman"/>
          <w:i/>
          <w:iCs/>
        </w:rPr>
      </w:pPr>
      <w:r>
        <w:rPr>
          <w:lang w:val="en-SG"/>
        </w:rPr>
        <w:t xml:space="preserve">From August </w:t>
      </w:r>
      <w:r w:rsidR="00EB7398">
        <w:rPr>
          <w:lang w:val="en-SG"/>
        </w:rPr>
        <w:t>1</w:t>
      </w:r>
      <w:r w:rsidR="00EB7398" w:rsidRPr="00EB7398">
        <w:rPr>
          <w:vertAlign w:val="superscript"/>
          <w:lang w:val="en-SG"/>
        </w:rPr>
        <w:t>st</w:t>
      </w:r>
      <w:r w:rsidR="00EB7398">
        <w:rPr>
          <w:lang w:val="en-SG"/>
        </w:rPr>
        <w:t xml:space="preserve"> </w:t>
      </w:r>
      <w:r>
        <w:rPr>
          <w:lang w:val="en-SG"/>
        </w:rPr>
        <w:t xml:space="preserve">to </w:t>
      </w:r>
      <w:r w:rsidR="00EB7398">
        <w:rPr>
          <w:lang w:val="en-SG"/>
        </w:rPr>
        <w:t>August 11</w:t>
      </w:r>
      <w:r w:rsidR="00EB7398" w:rsidRPr="00EB7398">
        <w:rPr>
          <w:vertAlign w:val="superscript"/>
          <w:lang w:val="en-SG"/>
        </w:rPr>
        <w:t>th</w:t>
      </w:r>
      <w:r w:rsidR="00EB7398">
        <w:rPr>
          <w:vertAlign w:val="superscript"/>
          <w:lang w:val="en-SG"/>
        </w:rPr>
        <w:t xml:space="preserve"> </w:t>
      </w:r>
      <w:r w:rsidR="00EB7398">
        <w:rPr>
          <w:lang w:val="en-SG"/>
        </w:rPr>
        <w:t>2025, t</w:t>
      </w:r>
      <w:r w:rsidR="000A5454" w:rsidRPr="000A5454">
        <w:rPr>
          <w:lang w:val="en-SG"/>
        </w:rPr>
        <w:t>he</w:t>
      </w:r>
      <w:r w:rsidR="008105C2">
        <w:rPr>
          <w:lang w:val="en-SG"/>
        </w:rPr>
        <w:t xml:space="preserve"> </w:t>
      </w:r>
      <w:r w:rsidR="00F97C01">
        <w:rPr>
          <w:lang w:val="en-SG"/>
        </w:rPr>
        <w:t xml:space="preserve">engagement with SMTP2GO’s bug bounty program on HackerOne is carried out </w:t>
      </w:r>
      <w:r w:rsidR="00FB3BDF">
        <w:rPr>
          <w:rFonts w:cs="Times New Roman"/>
        </w:rPr>
        <w:t xml:space="preserve">to evaluate the security posture of its web application compared to current industry best practices. </w:t>
      </w:r>
      <w:r w:rsidR="00C348BC">
        <w:rPr>
          <w:rFonts w:cs="Times New Roman"/>
        </w:rPr>
        <w:t xml:space="preserve">This penetration test is </w:t>
      </w:r>
      <w:r w:rsidR="00DE2F76">
        <w:rPr>
          <w:rFonts w:cs="Times New Roman"/>
        </w:rPr>
        <w:t>performed</w:t>
      </w:r>
      <w:r w:rsidR="00C348BC">
        <w:rPr>
          <w:rFonts w:cs="Times New Roman"/>
        </w:rPr>
        <w:t xml:space="preserve"> </w:t>
      </w:r>
      <w:r w:rsidR="00DE2F76">
        <w:rPr>
          <w:rFonts w:cs="Times New Roman"/>
        </w:rPr>
        <w:t>under a “grey box” approach</w:t>
      </w:r>
      <w:r w:rsidR="00FA586F">
        <w:rPr>
          <w:rFonts w:cs="Times New Roman"/>
        </w:rPr>
        <w:t xml:space="preserve"> as </w:t>
      </w:r>
      <w:r w:rsidR="00FA586F" w:rsidRPr="00FA586F">
        <w:rPr>
          <w:rFonts w:cs="Times New Roman"/>
        </w:rPr>
        <w:t xml:space="preserve">partial knowledge of the </w:t>
      </w:r>
      <w:r w:rsidR="00FA586F">
        <w:rPr>
          <w:rFonts w:cs="Times New Roman"/>
        </w:rPr>
        <w:t>application</w:t>
      </w:r>
      <w:r w:rsidR="00FA586F" w:rsidRPr="00FA586F">
        <w:rPr>
          <w:rFonts w:cs="Times New Roman"/>
        </w:rPr>
        <w:t>'s</w:t>
      </w:r>
      <w:r w:rsidR="00FA586F">
        <w:rPr>
          <w:rFonts w:cs="Times New Roman"/>
        </w:rPr>
        <w:t xml:space="preserve"> endpoint</w:t>
      </w:r>
      <w:r w:rsidR="00197C87">
        <w:rPr>
          <w:rFonts w:cs="Times New Roman"/>
        </w:rPr>
        <w:t>s is provided</w:t>
      </w:r>
      <w:r w:rsidR="00DE2F76">
        <w:rPr>
          <w:rFonts w:cs="Times New Roman"/>
        </w:rPr>
        <w:t xml:space="preserve">. </w:t>
      </w:r>
      <w:r w:rsidR="002122A2">
        <w:rPr>
          <w:rFonts w:cs="Times New Roman"/>
        </w:rPr>
        <w:t xml:space="preserve">All testing performed is based on the </w:t>
      </w:r>
      <w:r w:rsidR="00AE36C9">
        <w:rPr>
          <w:rFonts w:cs="Times New Roman"/>
          <w:i/>
          <w:iCs/>
        </w:rPr>
        <w:t>OWASP Testing Guide</w:t>
      </w:r>
      <w:r w:rsidR="001A0F96">
        <w:rPr>
          <w:rFonts w:cs="Times New Roman"/>
          <w:i/>
          <w:iCs/>
        </w:rPr>
        <w:t>’s</w:t>
      </w:r>
      <w:r w:rsidR="00AE36C9">
        <w:rPr>
          <w:rFonts w:cs="Times New Roman"/>
          <w:i/>
          <w:iCs/>
        </w:rPr>
        <w:t xml:space="preserve"> </w:t>
      </w:r>
      <w:hyperlink r:id="rId10" w:history="1">
        <w:r w:rsidR="001A0F96" w:rsidRPr="00370F70">
          <w:rPr>
            <w:rStyle w:val="Hyperlink"/>
            <w:rFonts w:cs="Times New Roman"/>
            <w:i/>
            <w:iCs/>
            <w:lang w:val="en-SG"/>
          </w:rPr>
          <w:t>Web Security Testing Guide</w:t>
        </w:r>
        <w:r w:rsidR="00C36098" w:rsidRPr="00370F70">
          <w:rPr>
            <w:rStyle w:val="Hyperlink"/>
            <w:rFonts w:cs="Times New Roman"/>
            <w:i/>
            <w:iCs/>
            <w:lang w:val="en-SG"/>
          </w:rPr>
          <w:t xml:space="preserve"> </w:t>
        </w:r>
        <w:r w:rsidR="001A0F96" w:rsidRPr="00370F70">
          <w:rPr>
            <w:rStyle w:val="Hyperlink"/>
            <w:rFonts w:cs="Times New Roman"/>
            <w:i/>
            <w:iCs/>
            <w:lang w:val="en-SG"/>
          </w:rPr>
          <w:t>(WSTG)</w:t>
        </w:r>
        <w:r w:rsidR="00C36098" w:rsidRPr="00370F70">
          <w:rPr>
            <w:rStyle w:val="Hyperlink"/>
            <w:rFonts w:cs="Times New Roman"/>
            <w:i/>
            <w:iCs/>
            <w:lang w:val="en-SG"/>
          </w:rPr>
          <w:t xml:space="preserve"> v4.2</w:t>
        </w:r>
      </w:hyperlink>
      <w:r w:rsidR="00B20D1F" w:rsidRPr="001A0F96">
        <w:rPr>
          <w:rFonts w:cs="Times New Roman"/>
          <w:i/>
          <w:iCs/>
        </w:rPr>
        <w:t>.</w:t>
      </w:r>
    </w:p>
    <w:p w14:paraId="438FEB52" w14:textId="77777777" w:rsidR="00AB6668" w:rsidRDefault="007506F9" w:rsidP="00F97C01">
      <w:pPr>
        <w:rPr>
          <w:lang w:val="en-SG"/>
        </w:rPr>
      </w:pPr>
      <w:r>
        <w:rPr>
          <w:lang w:val="en-SG"/>
        </w:rPr>
        <w:t xml:space="preserve">Phases of penetration testing </w:t>
      </w:r>
      <w:r w:rsidR="00AB6668">
        <w:rPr>
          <w:lang w:val="en-SG"/>
        </w:rPr>
        <w:t>is as follows:</w:t>
      </w:r>
    </w:p>
    <w:p w14:paraId="3727EB44" w14:textId="2214CA9D" w:rsidR="00E1640E" w:rsidRDefault="00306297" w:rsidP="00C05BE0">
      <w:pPr>
        <w:pStyle w:val="ListParagraph"/>
        <w:numPr>
          <w:ilvl w:val="0"/>
          <w:numId w:val="14"/>
        </w:numPr>
      </w:pPr>
      <w:r w:rsidRPr="00E1640E">
        <w:t xml:space="preserve">Passive </w:t>
      </w:r>
      <w:r w:rsidR="009D08CE">
        <w:t>R</w:t>
      </w:r>
      <w:r w:rsidR="00C30FF0" w:rsidRPr="00E1640E">
        <w:t>econnaissance</w:t>
      </w:r>
      <w:r w:rsidRPr="00E1640E">
        <w:t xml:space="preserve"> </w:t>
      </w:r>
      <w:r w:rsidR="00C30FF0" w:rsidRPr="00E1640E">
        <w:t>–</w:t>
      </w:r>
      <w:r w:rsidRPr="00E1640E">
        <w:t xml:space="preserve"> </w:t>
      </w:r>
      <w:r w:rsidR="00C30FF0" w:rsidRPr="00E1640E">
        <w:t xml:space="preserve">exploring the web application as a user </w:t>
      </w:r>
      <w:r w:rsidR="000878DB" w:rsidRPr="00E1640E">
        <w:t>to understand the functionalities</w:t>
      </w:r>
      <w:r w:rsidR="0096685C" w:rsidRPr="00E1640E">
        <w:t xml:space="preserve"> of each endpoint and the application’s logic</w:t>
      </w:r>
      <w:r w:rsidR="00081876">
        <w:t>.</w:t>
      </w:r>
    </w:p>
    <w:p w14:paraId="67404F43" w14:textId="03AE3D80" w:rsidR="00C05BE0" w:rsidRDefault="00E1640E" w:rsidP="00C05BE0">
      <w:pPr>
        <w:pStyle w:val="ListParagraph"/>
        <w:numPr>
          <w:ilvl w:val="0"/>
          <w:numId w:val="14"/>
        </w:numPr>
      </w:pPr>
      <w:r>
        <w:t xml:space="preserve">Information </w:t>
      </w:r>
      <w:r w:rsidR="009D08CE">
        <w:t>G</w:t>
      </w:r>
      <w:r>
        <w:t>athering</w:t>
      </w:r>
    </w:p>
    <w:p w14:paraId="263E2B1F" w14:textId="77777777" w:rsidR="00850192" w:rsidRPr="00E65C66" w:rsidRDefault="00850192" w:rsidP="00E65C66">
      <w:pPr>
        <w:pStyle w:val="ListParagraph"/>
        <w:numPr>
          <w:ilvl w:val="0"/>
          <w:numId w:val="17"/>
        </w:numPr>
        <w:rPr>
          <w:rFonts w:eastAsia="Times New Roman" w:cs="Times New Roman"/>
        </w:rPr>
      </w:pPr>
      <w:r w:rsidRPr="00263454">
        <w:t>Conduct Search Engine Discovery Reconnaissance for Information Leakage</w:t>
      </w:r>
    </w:p>
    <w:p w14:paraId="72CB7834" w14:textId="77777777" w:rsidR="00850192" w:rsidRPr="00263454" w:rsidRDefault="00850192" w:rsidP="00E65C66">
      <w:pPr>
        <w:pStyle w:val="ListParagraph"/>
        <w:numPr>
          <w:ilvl w:val="0"/>
          <w:numId w:val="17"/>
        </w:numPr>
      </w:pPr>
      <w:r w:rsidRPr="00263454">
        <w:t>Fingerprint Web Server</w:t>
      </w:r>
    </w:p>
    <w:p w14:paraId="15B7FEE8" w14:textId="77777777" w:rsidR="00774887" w:rsidRPr="00263454" w:rsidRDefault="00774887" w:rsidP="00E65C66">
      <w:pPr>
        <w:pStyle w:val="ListParagraph"/>
        <w:numPr>
          <w:ilvl w:val="0"/>
          <w:numId w:val="17"/>
        </w:numPr>
      </w:pPr>
      <w:r w:rsidRPr="00263454">
        <w:t>Review Webserver Metafiles for Information Leakage</w:t>
      </w:r>
    </w:p>
    <w:p w14:paraId="4C07D329" w14:textId="77777777" w:rsidR="00774887" w:rsidRPr="00263454" w:rsidRDefault="00774887" w:rsidP="00E65C66">
      <w:pPr>
        <w:pStyle w:val="ListParagraph"/>
        <w:numPr>
          <w:ilvl w:val="0"/>
          <w:numId w:val="17"/>
        </w:numPr>
      </w:pPr>
      <w:r w:rsidRPr="00263454">
        <w:t>Enumerate Applications on Webserver</w:t>
      </w:r>
    </w:p>
    <w:p w14:paraId="4EF4832D" w14:textId="4856EBC7" w:rsidR="00774887" w:rsidRPr="00263454" w:rsidRDefault="00263454" w:rsidP="00E65C66">
      <w:pPr>
        <w:pStyle w:val="ListParagraph"/>
        <w:numPr>
          <w:ilvl w:val="0"/>
          <w:numId w:val="17"/>
        </w:numPr>
      </w:pPr>
      <w:r w:rsidRPr="00263454">
        <w:t>Fingerprint Web Application</w:t>
      </w:r>
    </w:p>
    <w:p w14:paraId="614A6F8A" w14:textId="77777777" w:rsidR="00C05BE0" w:rsidRDefault="00C05BE0" w:rsidP="00C05BE0">
      <w:pPr>
        <w:pStyle w:val="ListParagraph"/>
        <w:numPr>
          <w:ilvl w:val="0"/>
          <w:numId w:val="14"/>
        </w:numPr>
      </w:pPr>
      <w:r w:rsidRPr="00C05BE0">
        <w:t>Identity Management Testing</w:t>
      </w:r>
    </w:p>
    <w:p w14:paraId="7B62E0A2" w14:textId="57ADA25B" w:rsidR="002B5CAD" w:rsidRPr="004D4CA9" w:rsidRDefault="002B5CAD" w:rsidP="004D4CA9">
      <w:pPr>
        <w:pStyle w:val="ListParagraph"/>
        <w:numPr>
          <w:ilvl w:val="0"/>
          <w:numId w:val="20"/>
        </w:numPr>
        <w:rPr>
          <w:rFonts w:eastAsia="Times New Roman" w:cs="Times New Roman"/>
        </w:rPr>
      </w:pPr>
      <w:r>
        <w:t>Test Role Definitions</w:t>
      </w:r>
    </w:p>
    <w:p w14:paraId="1A4A2C06" w14:textId="77777777" w:rsidR="00474346" w:rsidRPr="004D4CA9" w:rsidRDefault="00474346" w:rsidP="004D4CA9">
      <w:pPr>
        <w:pStyle w:val="ListParagraph"/>
        <w:numPr>
          <w:ilvl w:val="0"/>
          <w:numId w:val="20"/>
        </w:numPr>
        <w:rPr>
          <w:rFonts w:eastAsia="Times New Roman" w:cs="Times New Roman"/>
        </w:rPr>
      </w:pPr>
      <w:r>
        <w:t>Test User Registration Process</w:t>
      </w:r>
    </w:p>
    <w:p w14:paraId="7FA5DF17" w14:textId="77777777" w:rsidR="00C05BE0" w:rsidRDefault="00C05BE0" w:rsidP="00C05BE0">
      <w:pPr>
        <w:pStyle w:val="ListParagraph"/>
        <w:numPr>
          <w:ilvl w:val="0"/>
          <w:numId w:val="14"/>
        </w:numPr>
      </w:pPr>
      <w:r w:rsidRPr="00C05BE0">
        <w:t>Authentication Testing</w:t>
      </w:r>
    </w:p>
    <w:p w14:paraId="2900A577" w14:textId="5D37763B" w:rsidR="00E65C66" w:rsidRPr="00E65C66" w:rsidRDefault="00E65C66" w:rsidP="00E65C66">
      <w:pPr>
        <w:pStyle w:val="ListParagraph"/>
        <w:numPr>
          <w:ilvl w:val="0"/>
          <w:numId w:val="18"/>
        </w:numPr>
        <w:rPr>
          <w:rFonts w:eastAsia="Times New Roman" w:cs="Times New Roman"/>
        </w:rPr>
      </w:pPr>
      <w:r w:rsidRPr="00E65C66">
        <w:t>Testing for Vulnerable Remember Password</w:t>
      </w:r>
    </w:p>
    <w:p w14:paraId="2C404C45" w14:textId="77777777" w:rsidR="00B91358" w:rsidRPr="00E65C66" w:rsidRDefault="00B91358" w:rsidP="00E65C66">
      <w:pPr>
        <w:pStyle w:val="ListParagraph"/>
        <w:numPr>
          <w:ilvl w:val="0"/>
          <w:numId w:val="18"/>
        </w:numPr>
        <w:rPr>
          <w:rFonts w:eastAsia="Times New Roman" w:cs="Times New Roman"/>
        </w:rPr>
      </w:pPr>
      <w:r w:rsidRPr="00E65C66">
        <w:t>Testing for Weak Password Policy</w:t>
      </w:r>
    </w:p>
    <w:p w14:paraId="37B39139" w14:textId="2900D057" w:rsidR="00B91358" w:rsidRPr="00E65C66" w:rsidRDefault="00E65C66" w:rsidP="00E65C66">
      <w:pPr>
        <w:pStyle w:val="ListParagraph"/>
        <w:numPr>
          <w:ilvl w:val="0"/>
          <w:numId w:val="18"/>
        </w:numPr>
      </w:pPr>
      <w:r w:rsidRPr="00E65C66">
        <w:t>Testing for Weak Password Change or Reset Functionalities</w:t>
      </w:r>
    </w:p>
    <w:p w14:paraId="196C6D05" w14:textId="77777777" w:rsidR="00C05BE0" w:rsidRDefault="00C05BE0" w:rsidP="00C05BE0">
      <w:pPr>
        <w:pStyle w:val="ListParagraph"/>
        <w:numPr>
          <w:ilvl w:val="0"/>
          <w:numId w:val="14"/>
        </w:numPr>
      </w:pPr>
      <w:r w:rsidRPr="00C05BE0">
        <w:t>Authorization Testing</w:t>
      </w:r>
    </w:p>
    <w:p w14:paraId="58B5202F" w14:textId="775D3471" w:rsidR="00080AB6" w:rsidRPr="00CD516E" w:rsidRDefault="00CD516E" w:rsidP="00CD516E">
      <w:pPr>
        <w:pStyle w:val="ListParagraph"/>
        <w:numPr>
          <w:ilvl w:val="0"/>
          <w:numId w:val="22"/>
        </w:numPr>
        <w:rPr>
          <w:rFonts w:eastAsia="Times New Roman" w:cs="Times New Roman"/>
        </w:rPr>
      </w:pPr>
      <w:r>
        <w:t>Testing Directory Traversal File Include</w:t>
      </w:r>
    </w:p>
    <w:p w14:paraId="4420257C" w14:textId="77777777" w:rsidR="00C05BE0" w:rsidRDefault="00C05BE0" w:rsidP="00C05BE0">
      <w:pPr>
        <w:pStyle w:val="ListParagraph"/>
        <w:numPr>
          <w:ilvl w:val="0"/>
          <w:numId w:val="14"/>
        </w:numPr>
      </w:pPr>
      <w:r w:rsidRPr="00C05BE0">
        <w:t>Input Validation Testing</w:t>
      </w:r>
    </w:p>
    <w:p w14:paraId="07FC6607" w14:textId="24D61431" w:rsidR="00241D14" w:rsidRPr="00241D14" w:rsidRDefault="00B6528D" w:rsidP="00241D14">
      <w:pPr>
        <w:pStyle w:val="ListParagraph"/>
        <w:numPr>
          <w:ilvl w:val="0"/>
          <w:numId w:val="24"/>
        </w:numPr>
        <w:rPr>
          <w:rFonts w:eastAsia="Times New Roman" w:cs="Times New Roman"/>
        </w:rPr>
      </w:pPr>
      <w:r>
        <w:t>Testing for Cross Site Scripting</w:t>
      </w:r>
      <w:r w:rsidR="00A077D1">
        <w:t xml:space="preserve"> (XSS)</w:t>
      </w:r>
    </w:p>
    <w:p w14:paraId="2CC99810" w14:textId="6F610D94" w:rsidR="00241D14" w:rsidRPr="002945B2" w:rsidRDefault="00241D14" w:rsidP="002945B2">
      <w:pPr>
        <w:pStyle w:val="ListParagraph"/>
        <w:numPr>
          <w:ilvl w:val="0"/>
          <w:numId w:val="24"/>
        </w:numPr>
        <w:rPr>
          <w:rFonts w:eastAsia="Times New Roman" w:cs="Times New Roman"/>
        </w:rPr>
      </w:pPr>
      <w:r>
        <w:t>Testing for SQL Injection</w:t>
      </w:r>
    </w:p>
    <w:p w14:paraId="204AF22C" w14:textId="77777777" w:rsidR="00C05BE0" w:rsidRDefault="00C05BE0" w:rsidP="00C05BE0">
      <w:pPr>
        <w:pStyle w:val="ListParagraph"/>
        <w:numPr>
          <w:ilvl w:val="0"/>
          <w:numId w:val="14"/>
        </w:numPr>
      </w:pPr>
      <w:r w:rsidRPr="00C05BE0">
        <w:t>Error Handling</w:t>
      </w:r>
    </w:p>
    <w:p w14:paraId="60A92CC5" w14:textId="77777777" w:rsidR="002945B2" w:rsidRDefault="00B34EA9" w:rsidP="00F20599">
      <w:pPr>
        <w:pStyle w:val="ListParagraph"/>
        <w:numPr>
          <w:ilvl w:val="0"/>
          <w:numId w:val="23"/>
        </w:numPr>
      </w:pPr>
      <w:r>
        <w:t>Testing for Improper Error Handling</w:t>
      </w:r>
    </w:p>
    <w:p w14:paraId="10DD6C0D" w14:textId="77777777" w:rsidR="00383F8F" w:rsidRDefault="00383F8F">
      <w:pPr>
        <w:spacing w:before="0"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val="en-SG"/>
          <w14:ligatures w14:val="standardContextual"/>
        </w:rPr>
      </w:pPr>
      <w:r>
        <w:br w:type="page"/>
      </w:r>
    </w:p>
    <w:p w14:paraId="7F142D91" w14:textId="77777777" w:rsidR="00383F8F" w:rsidRPr="00383F8F" w:rsidRDefault="00BF7CBC" w:rsidP="00383F8F">
      <w:pPr>
        <w:pStyle w:val="Heading1"/>
      </w:pPr>
      <w:bookmarkStart w:id="12" w:name="_Toc2013599757"/>
      <w:bookmarkStart w:id="13" w:name="_Toc206011353"/>
      <w:r w:rsidRPr="00383F8F">
        <w:lastRenderedPageBreak/>
        <w:t>Finding Severity Ratings</w:t>
      </w:r>
      <w:bookmarkEnd w:id="12"/>
      <w:bookmarkEnd w:id="13"/>
    </w:p>
    <w:p w14:paraId="5B228B62" w14:textId="186EDF29" w:rsidR="00BF7CBC" w:rsidRPr="00383F8F" w:rsidRDefault="00BF7CBC" w:rsidP="00383F8F">
      <w:r w:rsidRPr="01D8CE2B">
        <w:rPr>
          <w:lang w:val="en-US"/>
        </w:rPr>
        <w:t>The</w:t>
      </w:r>
      <w:r w:rsidRPr="01D8CE2B">
        <w:rPr>
          <w:spacing w:val="24"/>
          <w:lang w:val="en-US"/>
        </w:rPr>
        <w:t xml:space="preserve"> </w:t>
      </w:r>
      <w:r w:rsidRPr="01D8CE2B">
        <w:rPr>
          <w:lang w:val="en-US"/>
        </w:rPr>
        <w:t>following</w:t>
      </w:r>
      <w:r w:rsidRPr="01D8CE2B">
        <w:rPr>
          <w:spacing w:val="24"/>
          <w:lang w:val="en-US"/>
        </w:rPr>
        <w:t xml:space="preserve"> </w:t>
      </w:r>
      <w:r w:rsidRPr="01D8CE2B">
        <w:rPr>
          <w:lang w:val="en-US"/>
        </w:rPr>
        <w:t>table</w:t>
      </w:r>
      <w:r w:rsidRPr="01D8CE2B">
        <w:rPr>
          <w:spacing w:val="24"/>
          <w:lang w:val="en-US"/>
        </w:rPr>
        <w:t xml:space="preserve"> </w:t>
      </w:r>
      <w:r w:rsidRPr="01D8CE2B">
        <w:rPr>
          <w:lang w:val="en-US"/>
        </w:rPr>
        <w:t>defines</w:t>
      </w:r>
      <w:r w:rsidRPr="01D8CE2B">
        <w:rPr>
          <w:spacing w:val="26"/>
          <w:lang w:val="en-US"/>
        </w:rPr>
        <w:t xml:space="preserve"> </w:t>
      </w:r>
      <w:r w:rsidRPr="01D8CE2B">
        <w:rPr>
          <w:lang w:val="en-US"/>
        </w:rPr>
        <w:t>levels</w:t>
      </w:r>
      <w:r w:rsidRPr="01D8CE2B">
        <w:rPr>
          <w:spacing w:val="26"/>
          <w:lang w:val="en-US"/>
        </w:rPr>
        <w:t xml:space="preserve"> </w:t>
      </w:r>
      <w:r w:rsidRPr="01D8CE2B">
        <w:rPr>
          <w:lang w:val="en-US"/>
        </w:rPr>
        <w:t>of</w:t>
      </w:r>
      <w:r w:rsidRPr="01D8CE2B">
        <w:rPr>
          <w:spacing w:val="24"/>
          <w:lang w:val="en-US"/>
        </w:rPr>
        <w:t xml:space="preserve"> </w:t>
      </w:r>
      <w:r w:rsidRPr="01D8CE2B">
        <w:rPr>
          <w:lang w:val="en-US"/>
        </w:rPr>
        <w:t>severity</w:t>
      </w:r>
      <w:r w:rsidRPr="01D8CE2B">
        <w:rPr>
          <w:spacing w:val="24"/>
          <w:lang w:val="en-US"/>
        </w:rPr>
        <w:t xml:space="preserve"> </w:t>
      </w:r>
      <w:r w:rsidRPr="01D8CE2B">
        <w:rPr>
          <w:lang w:val="en-US"/>
        </w:rPr>
        <w:t>and</w:t>
      </w:r>
      <w:r w:rsidRPr="01D8CE2B">
        <w:rPr>
          <w:spacing w:val="26"/>
          <w:lang w:val="en-US"/>
        </w:rPr>
        <w:t xml:space="preserve"> </w:t>
      </w:r>
      <w:r w:rsidRPr="01D8CE2B">
        <w:rPr>
          <w:lang w:val="en-US"/>
        </w:rPr>
        <w:t>corresponding</w:t>
      </w:r>
      <w:r w:rsidRPr="01D8CE2B">
        <w:rPr>
          <w:spacing w:val="24"/>
          <w:lang w:val="en-US"/>
        </w:rPr>
        <w:t xml:space="preserve"> </w:t>
      </w:r>
      <w:r w:rsidRPr="01D8CE2B">
        <w:rPr>
          <w:lang w:val="en-US"/>
        </w:rPr>
        <w:t>CVSS</w:t>
      </w:r>
      <w:r w:rsidRPr="01D8CE2B">
        <w:rPr>
          <w:spacing w:val="26"/>
          <w:lang w:val="en-US"/>
        </w:rPr>
        <w:t xml:space="preserve"> </w:t>
      </w:r>
      <w:r w:rsidRPr="01D8CE2B">
        <w:rPr>
          <w:lang w:val="en-US"/>
        </w:rPr>
        <w:t>score</w:t>
      </w:r>
      <w:r w:rsidRPr="01D8CE2B">
        <w:rPr>
          <w:spacing w:val="25"/>
          <w:lang w:val="en-US"/>
        </w:rPr>
        <w:t xml:space="preserve"> </w:t>
      </w:r>
      <w:r w:rsidRPr="01D8CE2B">
        <w:rPr>
          <w:lang w:val="en-US"/>
        </w:rPr>
        <w:t>range</w:t>
      </w:r>
      <w:r w:rsidRPr="01D8CE2B">
        <w:rPr>
          <w:spacing w:val="24"/>
          <w:lang w:val="en-US"/>
        </w:rPr>
        <w:t xml:space="preserve"> </w:t>
      </w:r>
      <w:r w:rsidRPr="01D8CE2B">
        <w:rPr>
          <w:lang w:val="en-US"/>
        </w:rPr>
        <w:t>that</w:t>
      </w:r>
      <w:r w:rsidRPr="01D8CE2B">
        <w:rPr>
          <w:spacing w:val="25"/>
          <w:lang w:val="en-US"/>
        </w:rPr>
        <w:t xml:space="preserve"> </w:t>
      </w:r>
      <w:r w:rsidRPr="01D8CE2B">
        <w:rPr>
          <w:lang w:val="en-US"/>
        </w:rPr>
        <w:t>are</w:t>
      </w:r>
      <w:r w:rsidRPr="01D8CE2B">
        <w:rPr>
          <w:spacing w:val="24"/>
          <w:lang w:val="en-US"/>
        </w:rPr>
        <w:t xml:space="preserve"> </w:t>
      </w:r>
      <w:r w:rsidRPr="01D8CE2B">
        <w:rPr>
          <w:lang w:val="en-US"/>
        </w:rPr>
        <w:t>used throughout the document to assess vulnerability and risk impact.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1701"/>
        <w:gridCol w:w="5386"/>
      </w:tblGrid>
      <w:tr w:rsidR="00BF7CBC" w14:paraId="5B07EBFF" w14:textId="77777777" w:rsidTr="00F83FD2">
        <w:trPr>
          <w:trHeight w:val="2054"/>
        </w:trPr>
        <w:tc>
          <w:tcPr>
            <w:tcW w:w="1980" w:type="dxa"/>
            <w:shd w:val="clear" w:color="auto" w:fill="2C74B5"/>
          </w:tcPr>
          <w:p w14:paraId="480860E9" w14:textId="77777777" w:rsidR="003A1B4D" w:rsidRDefault="003A1B4D" w:rsidP="00CC1F51">
            <w:pPr>
              <w:pStyle w:val="TableParagraph"/>
              <w:spacing w:before="137"/>
              <w:ind w:left="149" w:right="130"/>
              <w:jc w:val="center"/>
              <w:rPr>
                <w:rFonts w:ascii="Arial" w:hAnsi="Arial" w:cs="Arial"/>
                <w:b/>
                <w:color w:val="FFFFFF"/>
                <w:spacing w:val="-2"/>
              </w:rPr>
            </w:pPr>
          </w:p>
          <w:p w14:paraId="574A1C25" w14:textId="77777777" w:rsidR="00BF7CBC" w:rsidRPr="003A1B4D" w:rsidRDefault="00BF7CBC" w:rsidP="00CC1F51">
            <w:pPr>
              <w:pStyle w:val="TableParagraph"/>
              <w:spacing w:before="137"/>
              <w:ind w:left="149" w:right="130"/>
              <w:jc w:val="center"/>
              <w:rPr>
                <w:rFonts w:ascii="Arial" w:hAnsi="Arial" w:cs="Arial"/>
                <w:b/>
              </w:rPr>
            </w:pPr>
            <w:r w:rsidRPr="003A1B4D">
              <w:rPr>
                <w:rFonts w:ascii="Arial" w:hAnsi="Arial" w:cs="Arial"/>
                <w:b/>
                <w:color w:val="FFFFFF"/>
                <w:spacing w:val="-2"/>
              </w:rPr>
              <w:t>Severity</w:t>
            </w:r>
          </w:p>
        </w:tc>
        <w:tc>
          <w:tcPr>
            <w:tcW w:w="1701" w:type="dxa"/>
            <w:shd w:val="clear" w:color="auto" w:fill="2C74B5"/>
          </w:tcPr>
          <w:p w14:paraId="15ACB652" w14:textId="77777777" w:rsidR="003A1B4D" w:rsidRDefault="003A1B4D" w:rsidP="00CC1F51">
            <w:pPr>
              <w:pStyle w:val="TableParagraph"/>
              <w:spacing w:before="1" w:line="258" w:lineRule="exact"/>
              <w:ind w:left="124" w:right="106"/>
              <w:jc w:val="center"/>
              <w:rPr>
                <w:rFonts w:ascii="Arial" w:hAnsi="Arial" w:cs="Arial"/>
                <w:b/>
                <w:color w:val="FFFFFF"/>
              </w:rPr>
            </w:pPr>
          </w:p>
          <w:p w14:paraId="7BEDE576" w14:textId="77777777" w:rsidR="003A1B4D" w:rsidRDefault="003A1B4D" w:rsidP="00CC1F51">
            <w:pPr>
              <w:pStyle w:val="TableParagraph"/>
              <w:spacing w:before="1" w:line="258" w:lineRule="exact"/>
              <w:ind w:left="124" w:right="106"/>
              <w:jc w:val="center"/>
              <w:rPr>
                <w:rFonts w:ascii="Arial" w:hAnsi="Arial" w:cs="Arial"/>
                <w:b/>
                <w:color w:val="FFFFFF"/>
              </w:rPr>
            </w:pPr>
          </w:p>
          <w:p w14:paraId="5126A6B6" w14:textId="2751E195" w:rsidR="00BF7CBC" w:rsidRPr="003A1B4D" w:rsidRDefault="00BF7CBC" w:rsidP="00CC1F51">
            <w:pPr>
              <w:pStyle w:val="TableParagraph"/>
              <w:spacing w:before="1" w:line="258" w:lineRule="exact"/>
              <w:ind w:left="124" w:right="106"/>
              <w:jc w:val="center"/>
              <w:rPr>
                <w:rFonts w:ascii="Arial" w:hAnsi="Arial" w:cs="Arial"/>
                <w:b/>
              </w:rPr>
            </w:pPr>
            <w:r w:rsidRPr="003A1B4D">
              <w:rPr>
                <w:rFonts w:ascii="Arial" w:hAnsi="Arial" w:cs="Arial"/>
                <w:b/>
                <w:color w:val="FFFFFF"/>
              </w:rPr>
              <w:t>CVSS</w:t>
            </w:r>
            <w:r w:rsidRPr="003A1B4D">
              <w:rPr>
                <w:rFonts w:ascii="Arial" w:hAnsi="Arial" w:cs="Arial"/>
                <w:b/>
                <w:color w:val="FFFFFF"/>
                <w:spacing w:val="-10"/>
              </w:rPr>
              <w:t xml:space="preserve"> </w:t>
            </w:r>
            <w:r w:rsidRPr="003A1B4D">
              <w:rPr>
                <w:rFonts w:ascii="Arial" w:hAnsi="Arial" w:cs="Arial"/>
                <w:b/>
                <w:color w:val="FFFFFF"/>
                <w:spacing w:val="-5"/>
              </w:rPr>
              <w:t>V</w:t>
            </w:r>
            <w:r w:rsidR="00383F8F" w:rsidRPr="003A1B4D">
              <w:rPr>
                <w:rFonts w:ascii="Arial" w:hAnsi="Arial" w:cs="Arial"/>
                <w:b/>
                <w:color w:val="FFFFFF"/>
                <w:spacing w:val="-5"/>
              </w:rPr>
              <w:t>4</w:t>
            </w:r>
          </w:p>
          <w:p w14:paraId="52D663D7" w14:textId="77777777" w:rsidR="00BF7CBC" w:rsidRPr="003A1B4D" w:rsidRDefault="00BF7CBC" w:rsidP="00CC1F51">
            <w:pPr>
              <w:pStyle w:val="TableParagraph"/>
              <w:spacing w:line="258" w:lineRule="exact"/>
              <w:ind w:left="126" w:right="106"/>
              <w:jc w:val="center"/>
              <w:rPr>
                <w:rFonts w:ascii="Arial" w:hAnsi="Arial" w:cs="Arial"/>
                <w:b/>
              </w:rPr>
            </w:pPr>
            <w:r w:rsidRPr="003A1B4D">
              <w:rPr>
                <w:rFonts w:ascii="Arial" w:hAnsi="Arial" w:cs="Arial"/>
                <w:b/>
                <w:color w:val="FFFFFF"/>
              </w:rPr>
              <w:t>Score</w:t>
            </w:r>
            <w:r w:rsidRPr="003A1B4D">
              <w:rPr>
                <w:rFonts w:ascii="Arial" w:hAnsi="Arial" w:cs="Arial"/>
                <w:b/>
                <w:color w:val="FFFFFF"/>
                <w:spacing w:val="-12"/>
              </w:rPr>
              <w:t xml:space="preserve"> </w:t>
            </w:r>
            <w:r w:rsidRPr="003A1B4D">
              <w:rPr>
                <w:rFonts w:ascii="Arial" w:hAnsi="Arial" w:cs="Arial"/>
                <w:b/>
                <w:color w:val="FFFFFF"/>
                <w:spacing w:val="-2"/>
              </w:rPr>
              <w:t>Range</w:t>
            </w:r>
          </w:p>
        </w:tc>
        <w:tc>
          <w:tcPr>
            <w:tcW w:w="5386" w:type="dxa"/>
            <w:shd w:val="clear" w:color="auto" w:fill="2C74B5"/>
          </w:tcPr>
          <w:p w14:paraId="59E4A38F" w14:textId="77777777" w:rsidR="003A1B4D" w:rsidRDefault="00663FAD" w:rsidP="00663FAD">
            <w:pPr>
              <w:pStyle w:val="TableParagraph"/>
              <w:spacing w:before="137"/>
              <w:ind w:right="2767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3A1B4D">
              <w:rPr>
                <w:rFonts w:ascii="Arial" w:hAnsi="Arial" w:cs="Arial"/>
                <w:b/>
                <w:color w:val="FFFFFF" w:themeColor="background1"/>
              </w:rPr>
              <w:t xml:space="preserve">                         </w:t>
            </w:r>
          </w:p>
          <w:p w14:paraId="05C11323" w14:textId="301BC68A" w:rsidR="00BF7CBC" w:rsidRPr="003A1B4D" w:rsidRDefault="003A1B4D" w:rsidP="00663FAD">
            <w:pPr>
              <w:pStyle w:val="TableParagraph"/>
              <w:spacing w:before="137"/>
              <w:ind w:right="2767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>
              <w:rPr>
                <w:rFonts w:ascii="Arial" w:hAnsi="Arial" w:cs="Arial"/>
                <w:b/>
                <w:color w:val="FFFFFF" w:themeColor="background1"/>
              </w:rPr>
              <w:t xml:space="preserve">                         </w:t>
            </w:r>
            <w:r w:rsidR="001A45A1" w:rsidRPr="003A1B4D">
              <w:rPr>
                <w:rFonts w:ascii="Arial" w:hAnsi="Arial" w:cs="Arial"/>
                <w:b/>
                <w:color w:val="FFFFFF" w:themeColor="background1"/>
              </w:rPr>
              <w:t>Definition</w:t>
            </w:r>
          </w:p>
        </w:tc>
      </w:tr>
      <w:tr w:rsidR="00BF7CBC" w14:paraId="7FDC74DF" w14:textId="77777777" w:rsidTr="00F83FD2">
        <w:trPr>
          <w:trHeight w:val="953"/>
        </w:trPr>
        <w:tc>
          <w:tcPr>
            <w:tcW w:w="1980" w:type="dxa"/>
            <w:shd w:val="clear" w:color="auto" w:fill="C00000"/>
          </w:tcPr>
          <w:p w14:paraId="59F57E03" w14:textId="77777777" w:rsidR="00BF7CBC" w:rsidRPr="003A1B4D" w:rsidRDefault="00BF7CBC" w:rsidP="00CC1F51">
            <w:pPr>
              <w:pStyle w:val="TableParagraph"/>
              <w:spacing w:before="10"/>
              <w:ind w:left="0"/>
              <w:rPr>
                <w:rFonts w:ascii="Arial" w:hAnsi="Arial" w:cs="Arial"/>
              </w:rPr>
            </w:pPr>
          </w:p>
          <w:p w14:paraId="39F013E7" w14:textId="77777777" w:rsidR="00BF7CBC" w:rsidRPr="003A1B4D" w:rsidRDefault="00BF7CBC" w:rsidP="00CC1F51">
            <w:pPr>
              <w:pStyle w:val="TableParagraph"/>
              <w:ind w:left="150" w:right="127"/>
              <w:jc w:val="center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  <w:color w:val="FFFFFF"/>
                <w:spacing w:val="-2"/>
              </w:rPr>
              <w:t>Critical</w:t>
            </w:r>
          </w:p>
        </w:tc>
        <w:tc>
          <w:tcPr>
            <w:tcW w:w="1701" w:type="dxa"/>
          </w:tcPr>
          <w:p w14:paraId="4A386474" w14:textId="77777777" w:rsidR="00BF7CBC" w:rsidRPr="003A1B4D" w:rsidRDefault="00BF7CBC" w:rsidP="00CC1F51">
            <w:pPr>
              <w:pStyle w:val="TableParagraph"/>
              <w:spacing w:before="5"/>
              <w:ind w:left="0"/>
              <w:rPr>
                <w:rFonts w:ascii="Arial" w:hAnsi="Arial" w:cs="Arial"/>
              </w:rPr>
            </w:pPr>
          </w:p>
          <w:p w14:paraId="70728051" w14:textId="77777777" w:rsidR="00BF7CBC" w:rsidRPr="003A1B4D" w:rsidRDefault="00BF7CBC" w:rsidP="00CC1F51">
            <w:pPr>
              <w:pStyle w:val="TableParagraph"/>
              <w:ind w:left="126" w:right="102"/>
              <w:jc w:val="center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  <w:spacing w:val="-2"/>
              </w:rPr>
              <w:t>9.0-</w:t>
            </w:r>
            <w:r w:rsidRPr="003A1B4D">
              <w:rPr>
                <w:rFonts w:ascii="Arial" w:hAnsi="Arial" w:cs="Arial"/>
                <w:spacing w:val="-4"/>
              </w:rPr>
              <w:t>10.0</w:t>
            </w:r>
          </w:p>
        </w:tc>
        <w:tc>
          <w:tcPr>
            <w:tcW w:w="5386" w:type="dxa"/>
          </w:tcPr>
          <w:p w14:paraId="73B19CE2" w14:textId="77777777" w:rsidR="00BF7CBC" w:rsidRPr="003A1B4D" w:rsidRDefault="00BF7CBC" w:rsidP="00CC1F51">
            <w:pPr>
              <w:pStyle w:val="TableParagraph"/>
              <w:spacing w:before="119"/>
              <w:ind w:left="114" w:right="93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</w:rPr>
              <w:t>Exploitation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is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straightforward</w:t>
            </w:r>
            <w:r w:rsidRPr="003A1B4D">
              <w:rPr>
                <w:rFonts w:ascii="Arial" w:hAnsi="Arial" w:cs="Arial"/>
                <w:spacing w:val="-6"/>
              </w:rPr>
              <w:t xml:space="preserve"> </w:t>
            </w:r>
            <w:r w:rsidRPr="003A1B4D">
              <w:rPr>
                <w:rFonts w:ascii="Arial" w:hAnsi="Arial" w:cs="Arial"/>
              </w:rPr>
              <w:t>and</w:t>
            </w:r>
            <w:r w:rsidRPr="003A1B4D">
              <w:rPr>
                <w:rFonts w:ascii="Arial" w:hAnsi="Arial" w:cs="Arial"/>
                <w:spacing w:val="-7"/>
              </w:rPr>
              <w:t xml:space="preserve"> </w:t>
            </w:r>
            <w:r w:rsidRPr="003A1B4D">
              <w:rPr>
                <w:rFonts w:ascii="Arial" w:hAnsi="Arial" w:cs="Arial"/>
              </w:rPr>
              <w:t>usually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results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in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 xml:space="preserve">system-level compromise. It is advised to form a plan of action and patch </w:t>
            </w:r>
            <w:r w:rsidRPr="003A1B4D">
              <w:rPr>
                <w:rFonts w:ascii="Arial" w:hAnsi="Arial" w:cs="Arial"/>
                <w:spacing w:val="-2"/>
              </w:rPr>
              <w:t>immediately.</w:t>
            </w:r>
          </w:p>
        </w:tc>
      </w:tr>
      <w:tr w:rsidR="00BF7CBC" w14:paraId="291A57F7" w14:textId="77777777" w:rsidTr="00F83FD2">
        <w:trPr>
          <w:trHeight w:val="953"/>
        </w:trPr>
        <w:tc>
          <w:tcPr>
            <w:tcW w:w="1980" w:type="dxa"/>
            <w:shd w:val="clear" w:color="auto" w:fill="FF0000"/>
          </w:tcPr>
          <w:p w14:paraId="477C8912" w14:textId="77777777" w:rsidR="00BF7CBC" w:rsidRPr="003A1B4D" w:rsidRDefault="00BF7CBC" w:rsidP="00CC1F51">
            <w:pPr>
              <w:pStyle w:val="TableParagraph"/>
              <w:ind w:left="0"/>
              <w:rPr>
                <w:rFonts w:ascii="Arial" w:hAnsi="Arial" w:cs="Arial"/>
              </w:rPr>
            </w:pPr>
          </w:p>
          <w:p w14:paraId="0FA34D56" w14:textId="77777777" w:rsidR="00BF7CBC" w:rsidRPr="003A1B4D" w:rsidRDefault="00BF7CBC" w:rsidP="00CC1F51">
            <w:pPr>
              <w:pStyle w:val="TableParagraph"/>
              <w:ind w:left="150" w:right="130"/>
              <w:jc w:val="center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  <w:color w:val="FFFFFF"/>
                <w:spacing w:val="-4"/>
              </w:rPr>
              <w:t>High</w:t>
            </w:r>
          </w:p>
        </w:tc>
        <w:tc>
          <w:tcPr>
            <w:tcW w:w="1701" w:type="dxa"/>
          </w:tcPr>
          <w:p w14:paraId="06DA8EE6" w14:textId="77777777" w:rsidR="00BF7CBC" w:rsidRPr="003A1B4D" w:rsidRDefault="00BF7CBC" w:rsidP="00CC1F51">
            <w:pPr>
              <w:pStyle w:val="TableParagraph"/>
              <w:spacing w:before="5"/>
              <w:ind w:left="0"/>
              <w:rPr>
                <w:rFonts w:ascii="Arial" w:hAnsi="Arial" w:cs="Arial"/>
              </w:rPr>
            </w:pPr>
          </w:p>
          <w:p w14:paraId="09A8B8F1" w14:textId="77777777" w:rsidR="00BF7CBC" w:rsidRPr="003A1B4D" w:rsidRDefault="00BF7CBC" w:rsidP="00CC1F51">
            <w:pPr>
              <w:pStyle w:val="TableParagraph"/>
              <w:ind w:left="126" w:right="101"/>
              <w:jc w:val="center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  <w:spacing w:val="-2"/>
              </w:rPr>
              <w:t>7.0-</w:t>
            </w:r>
            <w:r w:rsidRPr="003A1B4D">
              <w:rPr>
                <w:rFonts w:ascii="Arial" w:hAnsi="Arial" w:cs="Arial"/>
                <w:spacing w:val="-5"/>
              </w:rPr>
              <w:t>8.9</w:t>
            </w:r>
          </w:p>
        </w:tc>
        <w:tc>
          <w:tcPr>
            <w:tcW w:w="5386" w:type="dxa"/>
          </w:tcPr>
          <w:p w14:paraId="28CBAF8C" w14:textId="77777777" w:rsidR="00BF7CBC" w:rsidRPr="003A1B4D" w:rsidRDefault="00BF7CBC" w:rsidP="00CC1F51">
            <w:pPr>
              <w:pStyle w:val="TableParagraph"/>
              <w:spacing w:before="119"/>
              <w:ind w:left="113" w:right="399"/>
              <w:jc w:val="both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</w:rPr>
              <w:t>Exploitation is</w:t>
            </w:r>
            <w:r w:rsidRPr="003A1B4D">
              <w:rPr>
                <w:rFonts w:ascii="Arial" w:hAnsi="Arial" w:cs="Arial"/>
                <w:spacing w:val="-1"/>
              </w:rPr>
              <w:t xml:space="preserve"> </w:t>
            </w:r>
            <w:r w:rsidRPr="003A1B4D">
              <w:rPr>
                <w:rFonts w:ascii="Arial" w:hAnsi="Arial" w:cs="Arial"/>
              </w:rPr>
              <w:t>more</w:t>
            </w:r>
            <w:r w:rsidRPr="003A1B4D">
              <w:rPr>
                <w:rFonts w:ascii="Arial" w:hAnsi="Arial" w:cs="Arial"/>
                <w:spacing w:val="-1"/>
              </w:rPr>
              <w:t xml:space="preserve"> </w:t>
            </w:r>
            <w:r w:rsidRPr="003A1B4D">
              <w:rPr>
                <w:rFonts w:ascii="Arial" w:hAnsi="Arial" w:cs="Arial"/>
              </w:rPr>
              <w:t>difficult but could</w:t>
            </w:r>
            <w:r w:rsidRPr="003A1B4D">
              <w:rPr>
                <w:rFonts w:ascii="Arial" w:hAnsi="Arial" w:cs="Arial"/>
                <w:spacing w:val="-1"/>
              </w:rPr>
              <w:t xml:space="preserve"> </w:t>
            </w:r>
            <w:r w:rsidRPr="003A1B4D">
              <w:rPr>
                <w:rFonts w:ascii="Arial" w:hAnsi="Arial" w:cs="Arial"/>
              </w:rPr>
              <w:t>cause</w:t>
            </w:r>
            <w:r w:rsidRPr="003A1B4D">
              <w:rPr>
                <w:rFonts w:ascii="Arial" w:hAnsi="Arial" w:cs="Arial"/>
                <w:spacing w:val="-1"/>
              </w:rPr>
              <w:t xml:space="preserve"> </w:t>
            </w:r>
            <w:r w:rsidRPr="003A1B4D">
              <w:rPr>
                <w:rFonts w:ascii="Arial" w:hAnsi="Arial" w:cs="Arial"/>
              </w:rPr>
              <w:t>elevated</w:t>
            </w:r>
            <w:r w:rsidRPr="003A1B4D">
              <w:rPr>
                <w:rFonts w:ascii="Arial" w:hAnsi="Arial" w:cs="Arial"/>
                <w:spacing w:val="-1"/>
              </w:rPr>
              <w:t xml:space="preserve"> </w:t>
            </w:r>
            <w:r w:rsidRPr="003A1B4D">
              <w:rPr>
                <w:rFonts w:ascii="Arial" w:hAnsi="Arial" w:cs="Arial"/>
              </w:rPr>
              <w:t>privileges</w:t>
            </w:r>
            <w:r w:rsidRPr="003A1B4D">
              <w:rPr>
                <w:rFonts w:ascii="Arial" w:hAnsi="Arial" w:cs="Arial"/>
                <w:spacing w:val="-1"/>
              </w:rPr>
              <w:t xml:space="preserve"> </w:t>
            </w:r>
            <w:r w:rsidRPr="003A1B4D">
              <w:rPr>
                <w:rFonts w:ascii="Arial" w:hAnsi="Arial" w:cs="Arial"/>
              </w:rPr>
              <w:t>and potentially a loss of data or downtime. It is advised to form a plan of action and patch as soon as possible.</w:t>
            </w:r>
          </w:p>
        </w:tc>
      </w:tr>
      <w:tr w:rsidR="00BF7CBC" w14:paraId="3763A0BC" w14:textId="77777777" w:rsidTr="00F83FD2">
        <w:trPr>
          <w:trHeight w:val="953"/>
        </w:trPr>
        <w:tc>
          <w:tcPr>
            <w:tcW w:w="1980" w:type="dxa"/>
            <w:shd w:val="clear" w:color="auto" w:fill="FFC000"/>
          </w:tcPr>
          <w:p w14:paraId="72AD6ADB" w14:textId="77777777" w:rsidR="00BF7CBC" w:rsidRPr="003A1B4D" w:rsidRDefault="00BF7CBC" w:rsidP="00CC1F51">
            <w:pPr>
              <w:pStyle w:val="TableParagraph"/>
              <w:spacing w:before="10"/>
              <w:ind w:left="0"/>
              <w:rPr>
                <w:rFonts w:ascii="Arial" w:hAnsi="Arial" w:cs="Arial"/>
              </w:rPr>
            </w:pPr>
          </w:p>
          <w:p w14:paraId="01E94262" w14:textId="5BE20389" w:rsidR="00BF7CBC" w:rsidRPr="003A1B4D" w:rsidRDefault="00BF7CBC" w:rsidP="00CC1F51">
            <w:pPr>
              <w:pStyle w:val="TableParagraph"/>
              <w:ind w:left="150" w:right="128"/>
              <w:jc w:val="center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  <w:color w:val="FFFFFF"/>
                <w:spacing w:val="-2"/>
              </w:rPr>
              <w:t>M</w:t>
            </w:r>
            <w:r w:rsidR="00A42C20" w:rsidRPr="003A1B4D">
              <w:rPr>
                <w:rFonts w:ascii="Arial" w:hAnsi="Arial" w:cs="Arial"/>
                <w:color w:val="FFFFFF"/>
                <w:spacing w:val="-2"/>
              </w:rPr>
              <w:t>edium</w:t>
            </w:r>
          </w:p>
        </w:tc>
        <w:tc>
          <w:tcPr>
            <w:tcW w:w="1701" w:type="dxa"/>
          </w:tcPr>
          <w:p w14:paraId="6CA44F96" w14:textId="77777777" w:rsidR="00BF7CBC" w:rsidRPr="003A1B4D" w:rsidRDefault="00BF7CBC" w:rsidP="00CC1F51">
            <w:pPr>
              <w:pStyle w:val="TableParagraph"/>
              <w:spacing w:before="5"/>
              <w:ind w:left="0"/>
              <w:rPr>
                <w:rFonts w:ascii="Arial" w:hAnsi="Arial" w:cs="Arial"/>
              </w:rPr>
            </w:pPr>
          </w:p>
          <w:p w14:paraId="768E3137" w14:textId="77777777" w:rsidR="00BF7CBC" w:rsidRPr="003A1B4D" w:rsidRDefault="00BF7CBC" w:rsidP="00CC1F51">
            <w:pPr>
              <w:pStyle w:val="TableParagraph"/>
              <w:ind w:left="126" w:right="101"/>
              <w:jc w:val="center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  <w:spacing w:val="-2"/>
              </w:rPr>
              <w:t>4.0-</w:t>
            </w:r>
            <w:r w:rsidRPr="003A1B4D">
              <w:rPr>
                <w:rFonts w:ascii="Arial" w:hAnsi="Arial" w:cs="Arial"/>
                <w:spacing w:val="-5"/>
              </w:rPr>
              <w:t>6.9</w:t>
            </w:r>
          </w:p>
        </w:tc>
        <w:tc>
          <w:tcPr>
            <w:tcW w:w="5386" w:type="dxa"/>
          </w:tcPr>
          <w:p w14:paraId="48030856" w14:textId="77777777" w:rsidR="00BF7CBC" w:rsidRPr="003A1B4D" w:rsidRDefault="00BF7CBC" w:rsidP="00CC1F51">
            <w:pPr>
              <w:pStyle w:val="TableParagraph"/>
              <w:spacing w:before="119"/>
              <w:ind w:left="115" w:right="261"/>
              <w:jc w:val="both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</w:rPr>
              <w:t>Vulnerabilities</w:t>
            </w:r>
            <w:r w:rsidRPr="003A1B4D">
              <w:rPr>
                <w:rFonts w:ascii="Arial" w:hAnsi="Arial" w:cs="Arial"/>
                <w:spacing w:val="-3"/>
              </w:rPr>
              <w:t xml:space="preserve"> </w:t>
            </w:r>
            <w:r w:rsidRPr="003A1B4D">
              <w:rPr>
                <w:rFonts w:ascii="Arial" w:hAnsi="Arial" w:cs="Arial"/>
              </w:rPr>
              <w:t>exist</w:t>
            </w:r>
            <w:r w:rsidRPr="003A1B4D">
              <w:rPr>
                <w:rFonts w:ascii="Arial" w:hAnsi="Arial" w:cs="Arial"/>
                <w:spacing w:val="-3"/>
              </w:rPr>
              <w:t xml:space="preserve"> </w:t>
            </w:r>
            <w:r w:rsidRPr="003A1B4D">
              <w:rPr>
                <w:rFonts w:ascii="Arial" w:hAnsi="Arial" w:cs="Arial"/>
              </w:rPr>
              <w:t>but</w:t>
            </w:r>
            <w:r w:rsidRPr="003A1B4D">
              <w:rPr>
                <w:rFonts w:ascii="Arial" w:hAnsi="Arial" w:cs="Arial"/>
                <w:spacing w:val="-3"/>
              </w:rPr>
              <w:t xml:space="preserve"> </w:t>
            </w:r>
            <w:r w:rsidRPr="003A1B4D">
              <w:rPr>
                <w:rFonts w:ascii="Arial" w:hAnsi="Arial" w:cs="Arial"/>
              </w:rPr>
              <w:t>are</w:t>
            </w:r>
            <w:r w:rsidRPr="003A1B4D">
              <w:rPr>
                <w:rFonts w:ascii="Arial" w:hAnsi="Arial" w:cs="Arial"/>
                <w:spacing w:val="-3"/>
              </w:rPr>
              <w:t xml:space="preserve"> </w:t>
            </w:r>
            <w:r w:rsidRPr="003A1B4D">
              <w:rPr>
                <w:rFonts w:ascii="Arial" w:hAnsi="Arial" w:cs="Arial"/>
              </w:rPr>
              <w:t>not</w:t>
            </w:r>
            <w:r w:rsidRPr="003A1B4D">
              <w:rPr>
                <w:rFonts w:ascii="Arial" w:hAnsi="Arial" w:cs="Arial"/>
                <w:spacing w:val="-3"/>
              </w:rPr>
              <w:t xml:space="preserve"> </w:t>
            </w:r>
            <w:r w:rsidRPr="003A1B4D">
              <w:rPr>
                <w:rFonts w:ascii="Arial" w:hAnsi="Arial" w:cs="Arial"/>
              </w:rPr>
              <w:t>exploitable</w:t>
            </w:r>
            <w:r w:rsidRPr="003A1B4D">
              <w:rPr>
                <w:rFonts w:ascii="Arial" w:hAnsi="Arial" w:cs="Arial"/>
                <w:spacing w:val="-3"/>
              </w:rPr>
              <w:t xml:space="preserve"> </w:t>
            </w:r>
            <w:r w:rsidRPr="003A1B4D">
              <w:rPr>
                <w:rFonts w:ascii="Arial" w:hAnsi="Arial" w:cs="Arial"/>
              </w:rPr>
              <w:t>or</w:t>
            </w:r>
            <w:r w:rsidRPr="003A1B4D">
              <w:rPr>
                <w:rFonts w:ascii="Arial" w:hAnsi="Arial" w:cs="Arial"/>
                <w:spacing w:val="-3"/>
              </w:rPr>
              <w:t xml:space="preserve"> </w:t>
            </w:r>
            <w:r w:rsidRPr="003A1B4D">
              <w:rPr>
                <w:rFonts w:ascii="Arial" w:hAnsi="Arial" w:cs="Arial"/>
              </w:rPr>
              <w:t>require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extra</w:t>
            </w:r>
            <w:r w:rsidRPr="003A1B4D">
              <w:rPr>
                <w:rFonts w:ascii="Arial" w:hAnsi="Arial" w:cs="Arial"/>
                <w:spacing w:val="-3"/>
              </w:rPr>
              <w:t xml:space="preserve"> </w:t>
            </w:r>
            <w:r w:rsidRPr="003A1B4D">
              <w:rPr>
                <w:rFonts w:ascii="Arial" w:hAnsi="Arial" w:cs="Arial"/>
              </w:rPr>
              <w:t>steps</w:t>
            </w:r>
            <w:r w:rsidRPr="003A1B4D">
              <w:rPr>
                <w:rFonts w:ascii="Arial" w:hAnsi="Arial" w:cs="Arial"/>
                <w:spacing w:val="-3"/>
              </w:rPr>
              <w:t xml:space="preserve"> </w:t>
            </w:r>
            <w:r w:rsidRPr="003A1B4D">
              <w:rPr>
                <w:rFonts w:ascii="Arial" w:hAnsi="Arial" w:cs="Arial"/>
              </w:rPr>
              <w:t>such as social engineering. It is advised to form a plan of action and patch after high-priority issues have been resolved.</w:t>
            </w:r>
          </w:p>
        </w:tc>
      </w:tr>
      <w:tr w:rsidR="00BF7CBC" w14:paraId="04718220" w14:textId="77777777" w:rsidTr="00F83FD2">
        <w:trPr>
          <w:trHeight w:val="953"/>
        </w:trPr>
        <w:tc>
          <w:tcPr>
            <w:tcW w:w="1980" w:type="dxa"/>
            <w:shd w:val="clear" w:color="auto" w:fill="00AE50"/>
          </w:tcPr>
          <w:p w14:paraId="041A2FCE" w14:textId="77777777" w:rsidR="00BF7CBC" w:rsidRPr="003A1B4D" w:rsidRDefault="00BF7CBC" w:rsidP="00CC1F51">
            <w:pPr>
              <w:pStyle w:val="TableParagraph"/>
              <w:ind w:left="0"/>
              <w:rPr>
                <w:rFonts w:ascii="Arial" w:hAnsi="Arial" w:cs="Arial"/>
              </w:rPr>
            </w:pPr>
          </w:p>
          <w:p w14:paraId="7BA8ADB3" w14:textId="77777777" w:rsidR="00BF7CBC" w:rsidRPr="003A1B4D" w:rsidRDefault="00BF7CBC" w:rsidP="00CC1F51">
            <w:pPr>
              <w:pStyle w:val="TableParagraph"/>
              <w:ind w:left="150" w:right="129"/>
              <w:jc w:val="center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  <w:color w:val="FFFFFF"/>
                <w:spacing w:val="-5"/>
              </w:rPr>
              <w:t>Low</w:t>
            </w:r>
          </w:p>
        </w:tc>
        <w:tc>
          <w:tcPr>
            <w:tcW w:w="1701" w:type="dxa"/>
          </w:tcPr>
          <w:p w14:paraId="111CB141" w14:textId="77777777" w:rsidR="00BF7CBC" w:rsidRPr="003A1B4D" w:rsidRDefault="00BF7CBC" w:rsidP="00CC1F51">
            <w:pPr>
              <w:pStyle w:val="TableParagraph"/>
              <w:spacing w:before="5"/>
              <w:ind w:left="0"/>
              <w:rPr>
                <w:rFonts w:ascii="Arial" w:hAnsi="Arial" w:cs="Arial"/>
              </w:rPr>
            </w:pPr>
          </w:p>
          <w:p w14:paraId="14C8BC98" w14:textId="77777777" w:rsidR="00BF7CBC" w:rsidRPr="003A1B4D" w:rsidRDefault="00BF7CBC" w:rsidP="00CC1F51">
            <w:pPr>
              <w:pStyle w:val="TableParagraph"/>
              <w:ind w:left="126" w:right="101"/>
              <w:jc w:val="center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  <w:spacing w:val="-2"/>
              </w:rPr>
              <w:t>0.1-</w:t>
            </w:r>
            <w:r w:rsidRPr="003A1B4D">
              <w:rPr>
                <w:rFonts w:ascii="Arial" w:hAnsi="Arial" w:cs="Arial"/>
                <w:spacing w:val="-5"/>
              </w:rPr>
              <w:t>3.9</w:t>
            </w:r>
          </w:p>
        </w:tc>
        <w:tc>
          <w:tcPr>
            <w:tcW w:w="5386" w:type="dxa"/>
          </w:tcPr>
          <w:p w14:paraId="73F7CC9C" w14:textId="4D9805B1" w:rsidR="00BF7CBC" w:rsidRPr="003A1B4D" w:rsidRDefault="00BF7CBC" w:rsidP="00CC1F51">
            <w:pPr>
              <w:pStyle w:val="TableParagraph"/>
              <w:spacing w:before="119"/>
              <w:ind w:left="113" w:right="282"/>
              <w:jc w:val="both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</w:rPr>
              <w:t>Vulnerabilities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are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non-exploitable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but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would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reduce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an</w:t>
            </w:r>
            <w:r w:rsidRPr="003A1B4D">
              <w:rPr>
                <w:rFonts w:ascii="Arial" w:hAnsi="Arial" w:cs="Arial"/>
                <w:spacing w:val="-5"/>
              </w:rPr>
              <w:t xml:space="preserve"> </w:t>
            </w:r>
            <w:r w:rsidRPr="003A1B4D">
              <w:rPr>
                <w:rFonts w:ascii="Arial" w:hAnsi="Arial" w:cs="Arial"/>
              </w:rPr>
              <w:t>organization’s attack surface.</w:t>
            </w:r>
            <w:r w:rsidR="00A9509E">
              <w:rPr>
                <w:rFonts w:ascii="Arial" w:hAnsi="Arial" w:cs="Arial"/>
              </w:rPr>
              <w:t xml:space="preserve"> It is advised to form a plan of action and patch</w:t>
            </w:r>
            <w:r w:rsidR="00E05B21">
              <w:rPr>
                <w:rFonts w:ascii="Arial" w:hAnsi="Arial" w:cs="Arial"/>
              </w:rPr>
              <w:t xml:space="preserve"> during the next maintenance window.</w:t>
            </w:r>
          </w:p>
        </w:tc>
      </w:tr>
      <w:tr w:rsidR="00BF7CBC" w14:paraId="20D107D7" w14:textId="77777777" w:rsidTr="00F83FD2">
        <w:trPr>
          <w:trHeight w:val="953"/>
        </w:trPr>
        <w:tc>
          <w:tcPr>
            <w:tcW w:w="1980" w:type="dxa"/>
            <w:shd w:val="clear" w:color="auto" w:fill="006EC0"/>
          </w:tcPr>
          <w:p w14:paraId="1199A612" w14:textId="77777777" w:rsidR="00BF7CBC" w:rsidRPr="003A1B4D" w:rsidRDefault="00BF7CBC" w:rsidP="00CC1F51">
            <w:pPr>
              <w:pStyle w:val="TableParagraph"/>
              <w:ind w:left="0"/>
              <w:rPr>
                <w:rFonts w:ascii="Arial" w:hAnsi="Arial" w:cs="Arial"/>
              </w:rPr>
            </w:pPr>
          </w:p>
          <w:p w14:paraId="4E84CCF7" w14:textId="77777777" w:rsidR="00BF7CBC" w:rsidRPr="003A1B4D" w:rsidRDefault="00BF7CBC" w:rsidP="00CC1F51">
            <w:pPr>
              <w:pStyle w:val="TableParagraph"/>
              <w:ind w:left="150" w:right="130"/>
              <w:jc w:val="center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  <w:color w:val="FFFFFF"/>
                <w:spacing w:val="-2"/>
              </w:rPr>
              <w:t>Informational</w:t>
            </w:r>
          </w:p>
        </w:tc>
        <w:tc>
          <w:tcPr>
            <w:tcW w:w="1701" w:type="dxa"/>
          </w:tcPr>
          <w:p w14:paraId="57B8040F" w14:textId="77777777" w:rsidR="00BF7CBC" w:rsidRPr="003A1B4D" w:rsidRDefault="00BF7CBC" w:rsidP="00CC1F51">
            <w:pPr>
              <w:pStyle w:val="TableParagraph"/>
              <w:spacing w:before="5"/>
              <w:ind w:left="0"/>
              <w:rPr>
                <w:rFonts w:ascii="Arial" w:hAnsi="Arial" w:cs="Arial"/>
              </w:rPr>
            </w:pPr>
          </w:p>
          <w:p w14:paraId="4980959B" w14:textId="79EB12C5" w:rsidR="00BF7CBC" w:rsidRPr="003A1B4D" w:rsidRDefault="00361F83" w:rsidP="00CC1F51">
            <w:pPr>
              <w:pStyle w:val="TableParagraph"/>
              <w:ind w:left="126" w:right="102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spacing w:val="-5"/>
              </w:rPr>
              <w:t>0.0</w:t>
            </w:r>
          </w:p>
        </w:tc>
        <w:tc>
          <w:tcPr>
            <w:tcW w:w="5386" w:type="dxa"/>
          </w:tcPr>
          <w:p w14:paraId="64F83333" w14:textId="77777777" w:rsidR="00BF7CBC" w:rsidRPr="003A1B4D" w:rsidRDefault="00BF7CBC" w:rsidP="00CC1F51">
            <w:pPr>
              <w:pStyle w:val="TableParagraph"/>
              <w:spacing w:before="119"/>
              <w:ind w:left="114" w:right="93"/>
              <w:rPr>
                <w:rFonts w:ascii="Arial" w:hAnsi="Arial" w:cs="Arial"/>
              </w:rPr>
            </w:pPr>
            <w:r w:rsidRPr="003A1B4D">
              <w:rPr>
                <w:rFonts w:ascii="Arial" w:hAnsi="Arial" w:cs="Arial"/>
              </w:rPr>
              <w:t>No</w:t>
            </w:r>
            <w:r w:rsidRPr="003A1B4D">
              <w:rPr>
                <w:rFonts w:ascii="Arial" w:hAnsi="Arial" w:cs="Arial"/>
                <w:spacing w:val="-9"/>
              </w:rPr>
              <w:t xml:space="preserve"> </w:t>
            </w:r>
            <w:r w:rsidRPr="003A1B4D">
              <w:rPr>
                <w:rFonts w:ascii="Arial" w:hAnsi="Arial" w:cs="Arial"/>
              </w:rPr>
              <w:t>vulnerability</w:t>
            </w:r>
            <w:r w:rsidRPr="003A1B4D">
              <w:rPr>
                <w:rFonts w:ascii="Arial" w:hAnsi="Arial" w:cs="Arial"/>
                <w:spacing w:val="-8"/>
              </w:rPr>
              <w:t xml:space="preserve"> </w:t>
            </w:r>
            <w:r w:rsidRPr="003A1B4D">
              <w:rPr>
                <w:rFonts w:ascii="Arial" w:hAnsi="Arial" w:cs="Arial"/>
              </w:rPr>
              <w:t>exists.</w:t>
            </w:r>
            <w:r w:rsidRPr="003A1B4D">
              <w:rPr>
                <w:rFonts w:ascii="Arial" w:hAnsi="Arial" w:cs="Arial"/>
                <w:spacing w:val="36"/>
              </w:rPr>
              <w:t xml:space="preserve"> </w:t>
            </w:r>
            <w:r w:rsidRPr="003A1B4D">
              <w:rPr>
                <w:rFonts w:ascii="Arial" w:hAnsi="Arial" w:cs="Arial"/>
              </w:rPr>
              <w:t>Additional</w:t>
            </w:r>
            <w:r w:rsidRPr="003A1B4D">
              <w:rPr>
                <w:rFonts w:ascii="Arial" w:hAnsi="Arial" w:cs="Arial"/>
                <w:spacing w:val="-9"/>
              </w:rPr>
              <w:t xml:space="preserve"> </w:t>
            </w:r>
            <w:r w:rsidRPr="003A1B4D">
              <w:rPr>
                <w:rFonts w:ascii="Arial" w:hAnsi="Arial" w:cs="Arial"/>
              </w:rPr>
              <w:t>information</w:t>
            </w:r>
            <w:r w:rsidRPr="003A1B4D">
              <w:rPr>
                <w:rFonts w:ascii="Arial" w:hAnsi="Arial" w:cs="Arial"/>
                <w:spacing w:val="-9"/>
              </w:rPr>
              <w:t xml:space="preserve"> </w:t>
            </w:r>
            <w:r w:rsidRPr="003A1B4D">
              <w:rPr>
                <w:rFonts w:ascii="Arial" w:hAnsi="Arial" w:cs="Arial"/>
              </w:rPr>
              <w:t>is</w:t>
            </w:r>
            <w:r w:rsidRPr="003A1B4D">
              <w:rPr>
                <w:rFonts w:ascii="Arial" w:hAnsi="Arial" w:cs="Arial"/>
                <w:spacing w:val="-9"/>
              </w:rPr>
              <w:t xml:space="preserve"> </w:t>
            </w:r>
            <w:r w:rsidRPr="003A1B4D">
              <w:rPr>
                <w:rFonts w:ascii="Arial" w:hAnsi="Arial" w:cs="Arial"/>
              </w:rPr>
              <w:t>provided</w:t>
            </w:r>
            <w:r w:rsidRPr="003A1B4D">
              <w:rPr>
                <w:rFonts w:ascii="Arial" w:hAnsi="Arial" w:cs="Arial"/>
                <w:spacing w:val="-10"/>
              </w:rPr>
              <w:t xml:space="preserve"> </w:t>
            </w:r>
            <w:r w:rsidRPr="003A1B4D">
              <w:rPr>
                <w:rFonts w:ascii="Arial" w:hAnsi="Arial" w:cs="Arial"/>
              </w:rPr>
              <w:t xml:space="preserve">regarding items noticed during testing, strong controls, and additional </w:t>
            </w:r>
            <w:r w:rsidRPr="003A1B4D">
              <w:rPr>
                <w:rFonts w:ascii="Arial" w:hAnsi="Arial" w:cs="Arial"/>
                <w:spacing w:val="-2"/>
              </w:rPr>
              <w:t>documentation.</w:t>
            </w:r>
          </w:p>
        </w:tc>
      </w:tr>
    </w:tbl>
    <w:p w14:paraId="651AD1B9" w14:textId="77777777" w:rsidR="002945B2" w:rsidRDefault="002945B2">
      <w:pPr>
        <w:spacing w:before="0" w:after="160" w:line="278" w:lineRule="auto"/>
        <w:rPr>
          <w:rFonts w:asciiTheme="minorHAnsi" w:eastAsiaTheme="minorEastAsia" w:hAnsiTheme="minorHAnsi" w:cstheme="minorBidi"/>
          <w:kern w:val="2"/>
          <w:sz w:val="24"/>
          <w:szCs w:val="24"/>
          <w:lang w:val="en-SG"/>
          <w14:ligatures w14:val="standardContextual"/>
        </w:rPr>
      </w:pPr>
      <w:r>
        <w:br w:type="page"/>
      </w:r>
    </w:p>
    <w:p w14:paraId="7E80DE72" w14:textId="552770AF" w:rsidR="00F20599" w:rsidRPr="002945B2" w:rsidRDefault="00F20599" w:rsidP="002945B2">
      <w:pPr>
        <w:pStyle w:val="Heading1"/>
        <w:rPr>
          <w:rFonts w:eastAsia="Times New Roman" w:cs="Times New Roman"/>
        </w:rPr>
      </w:pPr>
      <w:bookmarkStart w:id="14" w:name="_Toc32590806"/>
      <w:bookmarkStart w:id="15" w:name="_Toc206011354"/>
      <w:r>
        <w:lastRenderedPageBreak/>
        <w:t>Executive Summary</w:t>
      </w:r>
      <w:bookmarkEnd w:id="14"/>
      <w:bookmarkEnd w:id="15"/>
    </w:p>
    <w:p w14:paraId="45743855" w14:textId="3F59EC3A" w:rsidR="001D70DB" w:rsidRPr="001D70DB" w:rsidRDefault="0067448C" w:rsidP="00365E47">
      <w:pPr>
        <w:spacing w:after="120"/>
        <w:rPr>
          <w:rFonts w:cs="Times New Roman"/>
        </w:rPr>
      </w:pPr>
      <w:r>
        <w:rPr>
          <w:rFonts w:cs="Times New Roman"/>
        </w:rPr>
        <w:t>This report</w:t>
      </w:r>
      <w:r w:rsidR="001413DD">
        <w:rPr>
          <w:rFonts w:cs="Times New Roman"/>
        </w:rPr>
        <w:t xml:space="preserve"> evaluate</w:t>
      </w:r>
      <w:r w:rsidR="00E35285">
        <w:rPr>
          <w:rFonts w:cs="Times New Roman"/>
        </w:rPr>
        <w:t>s</w:t>
      </w:r>
      <w:r w:rsidR="001413DD">
        <w:rPr>
          <w:rFonts w:cs="Times New Roman"/>
        </w:rPr>
        <w:t xml:space="preserve"> security posture of </w:t>
      </w:r>
      <w:r w:rsidR="00CF153D">
        <w:rPr>
          <w:rFonts w:cs="Times New Roman"/>
        </w:rPr>
        <w:t xml:space="preserve">SMTP2GO </w:t>
      </w:r>
      <w:r w:rsidR="001413DD">
        <w:rPr>
          <w:rFonts w:cs="Times New Roman"/>
        </w:rPr>
        <w:t xml:space="preserve">through </w:t>
      </w:r>
      <w:r w:rsidR="00CF153D">
        <w:rPr>
          <w:rFonts w:cs="Times New Roman"/>
        </w:rPr>
        <w:t>a Web Application Penetration Test</w:t>
      </w:r>
      <w:r w:rsidR="001413DD">
        <w:rPr>
          <w:rFonts w:cs="Times New Roman"/>
        </w:rPr>
        <w:t xml:space="preserve"> from</w:t>
      </w:r>
      <w:r w:rsidR="00CF153D">
        <w:rPr>
          <w:rFonts w:cs="Times New Roman"/>
        </w:rPr>
        <w:t xml:space="preserve"> </w:t>
      </w:r>
      <w:r w:rsidR="00CF153D">
        <w:rPr>
          <w:lang w:val="en-SG"/>
        </w:rPr>
        <w:t>August 1</w:t>
      </w:r>
      <w:r w:rsidR="00CF153D" w:rsidRPr="00EB7398">
        <w:rPr>
          <w:vertAlign w:val="superscript"/>
          <w:lang w:val="en-SG"/>
        </w:rPr>
        <w:t>st</w:t>
      </w:r>
      <w:r w:rsidR="00CF153D">
        <w:rPr>
          <w:lang w:val="en-SG"/>
        </w:rPr>
        <w:t xml:space="preserve"> to August 11</w:t>
      </w:r>
      <w:r w:rsidR="00CF153D" w:rsidRPr="00EB7398">
        <w:rPr>
          <w:vertAlign w:val="superscript"/>
          <w:lang w:val="en-SG"/>
        </w:rPr>
        <w:t>th</w:t>
      </w:r>
      <w:r w:rsidR="00CF153D">
        <w:rPr>
          <w:vertAlign w:val="superscript"/>
          <w:lang w:val="en-SG"/>
        </w:rPr>
        <w:t xml:space="preserve"> </w:t>
      </w:r>
      <w:r w:rsidR="00CF153D">
        <w:rPr>
          <w:lang w:val="en-SG"/>
        </w:rPr>
        <w:t>2025</w:t>
      </w:r>
      <w:r w:rsidR="001413DD">
        <w:rPr>
          <w:rFonts w:cs="Times New Roman"/>
        </w:rPr>
        <w:t>.</w:t>
      </w:r>
      <w:r w:rsidR="000D66B3">
        <w:rPr>
          <w:rFonts w:cs="Times New Roman"/>
        </w:rPr>
        <w:t xml:space="preserve"> </w:t>
      </w:r>
      <w:r w:rsidR="000D66B3" w:rsidRPr="000D66B3">
        <w:rPr>
          <w:rFonts w:cs="Times New Roman"/>
        </w:rPr>
        <w:t xml:space="preserve">By leveraging the scope and rules defined under SMTP2GO’s public bug bounty program on HackerOne, </w:t>
      </w:r>
      <w:r w:rsidR="00365E47">
        <w:rPr>
          <w:rFonts w:cs="Times New Roman"/>
        </w:rPr>
        <w:t>no</w:t>
      </w:r>
      <w:r w:rsidR="006A5399">
        <w:rPr>
          <w:rFonts w:cs="Times New Roman"/>
        </w:rPr>
        <w:t xml:space="preserve"> </w:t>
      </w:r>
      <w:r w:rsidR="000D66B3" w:rsidRPr="000D66B3">
        <w:rPr>
          <w:rFonts w:cs="Times New Roman"/>
        </w:rPr>
        <w:t>critical vulnerabilities were identified</w:t>
      </w:r>
      <w:r w:rsidR="00BC7840">
        <w:rPr>
          <w:rFonts w:cs="Times New Roman"/>
        </w:rPr>
        <w:t xml:space="preserve"> after t</w:t>
      </w:r>
      <w:r w:rsidR="006A5399">
        <w:rPr>
          <w:rFonts w:cs="Times New Roman"/>
        </w:rPr>
        <w:t>horough</w:t>
      </w:r>
      <w:r w:rsidR="000D66B3" w:rsidRPr="000D66B3">
        <w:rPr>
          <w:rFonts w:cs="Times New Roman"/>
        </w:rPr>
        <w:t xml:space="preserve"> reconnaissance techniques </w:t>
      </w:r>
      <w:r w:rsidR="00497923" w:rsidRPr="000D66B3">
        <w:rPr>
          <w:rFonts w:cs="Times New Roman"/>
        </w:rPr>
        <w:t>and exploit</w:t>
      </w:r>
      <w:r w:rsidR="00497923">
        <w:rPr>
          <w:rFonts w:cs="Times New Roman"/>
        </w:rPr>
        <w:t>s</w:t>
      </w:r>
      <w:r w:rsidR="00497923" w:rsidRPr="000D66B3">
        <w:rPr>
          <w:rFonts w:cs="Times New Roman"/>
        </w:rPr>
        <w:t xml:space="preserve"> </w:t>
      </w:r>
      <w:r w:rsidR="00D24710">
        <w:rPr>
          <w:rFonts w:cs="Times New Roman"/>
        </w:rPr>
        <w:t>were implemented</w:t>
      </w:r>
      <w:r w:rsidR="00BC7840">
        <w:rPr>
          <w:rFonts w:cs="Times New Roman"/>
        </w:rPr>
        <w:t>.</w:t>
      </w:r>
    </w:p>
    <w:p w14:paraId="12112DF8" w14:textId="69C7FD52" w:rsidR="00397A29" w:rsidRDefault="00490B68" w:rsidP="00DF2260">
      <w:pPr>
        <w:spacing w:after="120"/>
        <w:rPr>
          <w:rFonts w:cs="Times New Roman"/>
          <w:lang w:val="en-US"/>
        </w:rPr>
      </w:pPr>
      <w:r>
        <w:rPr>
          <w:rFonts w:cs="Times New Roman"/>
        </w:rPr>
        <w:t xml:space="preserve">There is, however, </w:t>
      </w:r>
      <w:r w:rsidR="000E1BD9">
        <w:rPr>
          <w:rFonts w:cs="Times New Roman"/>
        </w:rPr>
        <w:t xml:space="preserve">minor vulnerabilities to </w:t>
      </w:r>
      <w:r w:rsidR="00436C6A">
        <w:rPr>
          <w:rFonts w:cs="Times New Roman"/>
        </w:rPr>
        <w:t>remediate</w:t>
      </w:r>
      <w:r w:rsidR="00DB0CFE">
        <w:rPr>
          <w:rFonts w:cs="Times New Roman"/>
        </w:rPr>
        <w:t xml:space="preserve"> in order to</w:t>
      </w:r>
      <w:r w:rsidR="000D66B3" w:rsidRPr="2EB14604">
        <w:rPr>
          <w:rFonts w:cs="Times New Roman"/>
          <w:lang w:val="en-US"/>
        </w:rPr>
        <w:t xml:space="preserve"> maintain customer trust, comply with security best practices, and reduce the risk of exploitation by malicious actors</w:t>
      </w:r>
      <w:r w:rsidR="00DB7324">
        <w:rPr>
          <w:rFonts w:cs="Times New Roman"/>
          <w:lang w:val="en-US"/>
        </w:rPr>
        <w:t>.</w:t>
      </w:r>
    </w:p>
    <w:p w14:paraId="6995CB32" w14:textId="3D6B4307" w:rsidR="00397A29" w:rsidRDefault="00397A29" w:rsidP="00DF2260">
      <w:pPr>
        <w:pStyle w:val="Heading2"/>
      </w:pPr>
      <w:bookmarkStart w:id="16" w:name="_Toc664680529"/>
      <w:bookmarkStart w:id="17" w:name="_Toc206011355"/>
      <w:r>
        <w:t xml:space="preserve">Vulnerability </w:t>
      </w:r>
      <w:r w:rsidR="00EF5C27">
        <w:t>S</w:t>
      </w:r>
      <w:r>
        <w:t>ummary</w:t>
      </w:r>
      <w:bookmarkStart w:id="18" w:name="_bookmark20"/>
      <w:bookmarkEnd w:id="16"/>
      <w:bookmarkEnd w:id="17"/>
      <w:bookmarkEnd w:id="18"/>
    </w:p>
    <w:p w14:paraId="3A18816D" w14:textId="74BF4A64" w:rsidR="00397A29" w:rsidRDefault="00397A29" w:rsidP="00397A29"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illustrate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vulnerabilities</w:t>
      </w:r>
      <w:r>
        <w:rPr>
          <w:spacing w:val="-4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recommended</w:t>
      </w:r>
      <w:r>
        <w:rPr>
          <w:spacing w:val="-4"/>
        </w:rPr>
        <w:t xml:space="preserve"> </w:t>
      </w:r>
      <w:r>
        <w:rPr>
          <w:spacing w:val="-2"/>
        </w:rPr>
        <w:t>remediations:</w:t>
      </w:r>
    </w:p>
    <w:p w14:paraId="592A0312" w14:textId="78ECB80C" w:rsidR="00397A29" w:rsidRDefault="00397A29" w:rsidP="00DF2260">
      <w:pPr>
        <w:pStyle w:val="Heading3"/>
      </w:pPr>
      <w:bookmarkStart w:id="19" w:name="_Toc371772274"/>
      <w:bookmarkStart w:id="20" w:name="_Toc206011356"/>
      <w:r>
        <w:t>Web Application Penetration</w:t>
      </w:r>
      <w:r>
        <w:rPr>
          <w:spacing w:val="-17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Findings</w:t>
      </w:r>
      <w:bookmarkEnd w:id="19"/>
      <w:bookmarkEnd w:id="20"/>
    </w:p>
    <w:p w14:paraId="3BC4B42A" w14:textId="77777777" w:rsidR="00397A29" w:rsidRDefault="00397A29" w:rsidP="00397A29">
      <w:pPr>
        <w:pStyle w:val="BodyText"/>
        <w:spacing w:before="2"/>
        <w:rPr>
          <w:rFonts w:ascii="Century Gothic"/>
          <w:b/>
          <w:sz w:val="22"/>
        </w:rPr>
      </w:pPr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4"/>
        <w:gridCol w:w="1793"/>
        <w:gridCol w:w="1794"/>
        <w:gridCol w:w="1560"/>
        <w:gridCol w:w="1985"/>
      </w:tblGrid>
      <w:tr w:rsidR="00397A29" w14:paraId="7221BA70" w14:textId="77777777" w:rsidTr="00CF6A81">
        <w:trPr>
          <w:trHeight w:val="1040"/>
        </w:trPr>
        <w:tc>
          <w:tcPr>
            <w:tcW w:w="1794" w:type="dxa"/>
            <w:shd w:val="clear" w:color="auto" w:fill="C00000"/>
          </w:tcPr>
          <w:p w14:paraId="044074F2" w14:textId="77777777" w:rsidR="00397A29" w:rsidRPr="00C22321" w:rsidRDefault="00397A29" w:rsidP="0004044D">
            <w:pPr>
              <w:pStyle w:val="TableParagraph"/>
              <w:spacing w:before="9"/>
              <w:ind w:left="0"/>
              <w:rPr>
                <w:rFonts w:ascii="Arial" w:hAnsi="Arial" w:cs="Arial"/>
                <w:b/>
              </w:rPr>
            </w:pPr>
          </w:p>
          <w:p w14:paraId="279ECBE1" w14:textId="77777777" w:rsidR="00397A29" w:rsidRDefault="00397A29">
            <w:pPr>
              <w:pStyle w:val="TableParagraph"/>
              <w:ind w:left="509" w:right="492"/>
              <w:jc w:val="center"/>
              <w:rPr>
                <w:rFonts w:ascii="Arial" w:hAnsi="Arial" w:cs="Arial"/>
                <w:color w:val="FFFFFF"/>
                <w:spacing w:val="-5"/>
              </w:rPr>
            </w:pPr>
            <w:r w:rsidRPr="00C22321">
              <w:rPr>
                <w:rFonts w:ascii="Arial" w:hAnsi="Arial" w:cs="Arial"/>
                <w:color w:val="FFFFFF"/>
                <w:spacing w:val="-5"/>
              </w:rPr>
              <w:t>0</w:t>
            </w:r>
          </w:p>
          <w:p w14:paraId="37D3188B" w14:textId="3B1410D9" w:rsidR="00C22321" w:rsidRPr="00C22321" w:rsidRDefault="00C22321" w:rsidP="00C22321">
            <w:pPr>
              <w:jc w:val="center"/>
              <w:rPr>
                <w:lang w:val="en-US" w:eastAsia="en-US"/>
              </w:rPr>
            </w:pPr>
          </w:p>
        </w:tc>
        <w:tc>
          <w:tcPr>
            <w:tcW w:w="1793" w:type="dxa"/>
            <w:shd w:val="clear" w:color="auto" w:fill="FF0000"/>
          </w:tcPr>
          <w:p w14:paraId="386161EA" w14:textId="77777777" w:rsidR="00397A29" w:rsidRPr="00C22321" w:rsidRDefault="00397A29">
            <w:pPr>
              <w:pStyle w:val="TableParagraph"/>
              <w:spacing w:before="9"/>
              <w:ind w:left="0"/>
              <w:rPr>
                <w:rFonts w:ascii="Arial" w:hAnsi="Arial" w:cs="Arial"/>
                <w:b/>
              </w:rPr>
            </w:pPr>
          </w:p>
          <w:p w14:paraId="476AF8E5" w14:textId="77777777" w:rsidR="00397A29" w:rsidRDefault="00397A29">
            <w:pPr>
              <w:pStyle w:val="TableParagraph"/>
              <w:ind w:left="14"/>
              <w:jc w:val="center"/>
              <w:rPr>
                <w:rFonts w:ascii="Arial" w:hAnsi="Arial" w:cs="Arial"/>
                <w:color w:val="FFFFFF"/>
              </w:rPr>
            </w:pPr>
            <w:r w:rsidRPr="00C22321">
              <w:rPr>
                <w:rFonts w:ascii="Arial" w:hAnsi="Arial" w:cs="Arial"/>
                <w:color w:val="FFFFFF"/>
              </w:rPr>
              <w:t>0</w:t>
            </w:r>
          </w:p>
          <w:p w14:paraId="0AF62A8C" w14:textId="58B35354" w:rsidR="00502542" w:rsidRPr="00502542" w:rsidRDefault="00502542" w:rsidP="00502542">
            <w:pPr>
              <w:jc w:val="center"/>
              <w:rPr>
                <w:lang w:val="en-US" w:eastAsia="en-US"/>
              </w:rPr>
            </w:pPr>
          </w:p>
        </w:tc>
        <w:tc>
          <w:tcPr>
            <w:tcW w:w="1794" w:type="dxa"/>
            <w:shd w:val="clear" w:color="auto" w:fill="FFC000"/>
          </w:tcPr>
          <w:p w14:paraId="20CAFCDA" w14:textId="77777777" w:rsidR="00397A29" w:rsidRPr="00C22321" w:rsidRDefault="00397A29">
            <w:pPr>
              <w:pStyle w:val="TableParagraph"/>
              <w:spacing w:before="9"/>
              <w:ind w:left="0"/>
              <w:rPr>
                <w:rFonts w:ascii="Arial" w:hAnsi="Arial" w:cs="Arial"/>
                <w:b/>
              </w:rPr>
            </w:pPr>
          </w:p>
          <w:p w14:paraId="37D31EA0" w14:textId="77777777" w:rsidR="00397A29" w:rsidRPr="00C22321" w:rsidRDefault="00397A29">
            <w:pPr>
              <w:pStyle w:val="TableParagraph"/>
              <w:ind w:left="14"/>
              <w:jc w:val="center"/>
              <w:rPr>
                <w:rFonts w:ascii="Arial" w:hAnsi="Arial" w:cs="Arial"/>
                <w:color w:val="FFFFFF"/>
              </w:rPr>
            </w:pPr>
            <w:r w:rsidRPr="00C22321">
              <w:rPr>
                <w:rFonts w:ascii="Arial" w:hAnsi="Arial" w:cs="Arial"/>
                <w:color w:val="FFFFFF"/>
              </w:rPr>
              <w:t>1</w:t>
            </w:r>
          </w:p>
          <w:p w14:paraId="2652EF52" w14:textId="31AEFCDA" w:rsidR="005E174F" w:rsidRPr="00C22321" w:rsidRDefault="005E174F" w:rsidP="00152244">
            <w:pPr>
              <w:jc w:val="center"/>
              <w:rPr>
                <w:lang w:val="en-US" w:eastAsia="en-US"/>
              </w:rPr>
            </w:pPr>
          </w:p>
        </w:tc>
        <w:tc>
          <w:tcPr>
            <w:tcW w:w="1560" w:type="dxa"/>
            <w:shd w:val="clear" w:color="auto" w:fill="00AE50"/>
          </w:tcPr>
          <w:p w14:paraId="56B3D223" w14:textId="77777777" w:rsidR="00397A29" w:rsidRPr="00C22321" w:rsidRDefault="00397A29">
            <w:pPr>
              <w:pStyle w:val="TableParagraph"/>
              <w:spacing w:before="9"/>
              <w:ind w:left="0"/>
              <w:rPr>
                <w:rFonts w:ascii="Arial" w:hAnsi="Arial" w:cs="Arial"/>
                <w:b/>
              </w:rPr>
            </w:pPr>
          </w:p>
          <w:p w14:paraId="37112C48" w14:textId="77777777" w:rsidR="00397A29" w:rsidRDefault="00737D6F">
            <w:pPr>
              <w:pStyle w:val="TableParagraph"/>
              <w:ind w:left="12"/>
              <w:jc w:val="center"/>
              <w:rPr>
                <w:rFonts w:ascii="Arial" w:hAnsi="Arial" w:cs="Arial"/>
                <w:color w:val="FFFFFF"/>
              </w:rPr>
            </w:pPr>
            <w:r>
              <w:rPr>
                <w:rFonts w:ascii="Arial" w:hAnsi="Arial" w:cs="Arial"/>
                <w:color w:val="FFFFFF"/>
              </w:rPr>
              <w:t>1</w:t>
            </w:r>
          </w:p>
          <w:p w14:paraId="4B916F24" w14:textId="545E3289" w:rsidR="00737D6F" w:rsidRPr="00737D6F" w:rsidRDefault="00737D6F" w:rsidP="00737D6F">
            <w:pPr>
              <w:jc w:val="center"/>
              <w:rPr>
                <w:lang w:val="en-US" w:eastAsia="en-US"/>
              </w:rPr>
            </w:pPr>
          </w:p>
        </w:tc>
        <w:tc>
          <w:tcPr>
            <w:tcW w:w="1985" w:type="dxa"/>
            <w:shd w:val="clear" w:color="auto" w:fill="006EC0"/>
          </w:tcPr>
          <w:p w14:paraId="25619D88" w14:textId="77777777" w:rsidR="00397A29" w:rsidRPr="00C22321" w:rsidRDefault="00397A29">
            <w:pPr>
              <w:pStyle w:val="TableParagraph"/>
              <w:spacing w:before="9"/>
              <w:ind w:left="0"/>
              <w:rPr>
                <w:rFonts w:ascii="Arial" w:hAnsi="Arial" w:cs="Arial"/>
                <w:b/>
              </w:rPr>
            </w:pPr>
          </w:p>
          <w:p w14:paraId="289BD4CF" w14:textId="77777777" w:rsidR="00C8381E" w:rsidRDefault="00C8381E" w:rsidP="00C8381E">
            <w:pPr>
              <w:pStyle w:val="TableParagraph"/>
              <w:ind w:left="12"/>
              <w:jc w:val="center"/>
              <w:rPr>
                <w:rFonts w:ascii="Arial" w:hAnsi="Arial" w:cs="Arial"/>
                <w:color w:val="FFFFFF"/>
              </w:rPr>
            </w:pPr>
            <w:r>
              <w:rPr>
                <w:rFonts w:ascii="Arial" w:hAnsi="Arial" w:cs="Arial"/>
                <w:color w:val="FFFFFF"/>
              </w:rPr>
              <w:t>1</w:t>
            </w:r>
          </w:p>
          <w:p w14:paraId="2CE54200" w14:textId="6CE163AA" w:rsidR="00397A29" w:rsidRPr="00C22321" w:rsidRDefault="00397A29">
            <w:pPr>
              <w:pStyle w:val="TableParagraph"/>
              <w:ind w:left="10"/>
              <w:jc w:val="center"/>
              <w:rPr>
                <w:rFonts w:ascii="Arial" w:hAnsi="Arial" w:cs="Arial"/>
              </w:rPr>
            </w:pPr>
          </w:p>
        </w:tc>
      </w:tr>
      <w:tr w:rsidR="00397A29" w14:paraId="3A18CB40" w14:textId="77777777" w:rsidTr="00CF6A81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451"/>
        </w:trPr>
        <w:tc>
          <w:tcPr>
            <w:tcW w:w="1794" w:type="dxa"/>
          </w:tcPr>
          <w:p w14:paraId="12FA3C9F" w14:textId="77777777" w:rsidR="00397A29" w:rsidRPr="00C22321" w:rsidRDefault="00397A29">
            <w:pPr>
              <w:pStyle w:val="TableParagraph"/>
              <w:ind w:left="509" w:right="493"/>
              <w:jc w:val="center"/>
              <w:rPr>
                <w:rFonts w:ascii="Arial" w:hAnsi="Arial" w:cs="Arial"/>
              </w:rPr>
            </w:pPr>
            <w:r w:rsidRPr="00C22321">
              <w:rPr>
                <w:rFonts w:ascii="Arial" w:hAnsi="Arial" w:cs="Arial"/>
                <w:spacing w:val="-2"/>
              </w:rPr>
              <w:t>Critical</w:t>
            </w:r>
          </w:p>
        </w:tc>
        <w:tc>
          <w:tcPr>
            <w:tcW w:w="1793" w:type="dxa"/>
          </w:tcPr>
          <w:p w14:paraId="24F462D3" w14:textId="77777777" w:rsidR="00397A29" w:rsidRPr="00C22321" w:rsidRDefault="00397A29">
            <w:pPr>
              <w:pStyle w:val="TableParagraph"/>
              <w:ind w:left="323" w:right="309"/>
              <w:jc w:val="center"/>
              <w:rPr>
                <w:rFonts w:ascii="Arial" w:hAnsi="Arial" w:cs="Arial"/>
              </w:rPr>
            </w:pPr>
            <w:r w:rsidRPr="00C22321">
              <w:rPr>
                <w:rFonts w:ascii="Arial" w:hAnsi="Arial" w:cs="Arial"/>
                <w:spacing w:val="-4"/>
              </w:rPr>
              <w:t>High</w:t>
            </w:r>
          </w:p>
        </w:tc>
        <w:tc>
          <w:tcPr>
            <w:tcW w:w="1794" w:type="dxa"/>
          </w:tcPr>
          <w:p w14:paraId="4E8001EF" w14:textId="75385CB2" w:rsidR="00397A29" w:rsidRPr="00C22321" w:rsidRDefault="000F713F">
            <w:pPr>
              <w:pStyle w:val="TableParagraph"/>
              <w:ind w:left="509" w:right="493"/>
              <w:jc w:val="center"/>
              <w:rPr>
                <w:rFonts w:ascii="Arial" w:hAnsi="Arial" w:cs="Arial"/>
              </w:rPr>
            </w:pPr>
            <w:r w:rsidRPr="00C22321">
              <w:rPr>
                <w:rFonts w:ascii="Arial" w:hAnsi="Arial" w:cs="Arial"/>
                <w:spacing w:val="-2"/>
              </w:rPr>
              <w:t>Medium</w:t>
            </w:r>
          </w:p>
        </w:tc>
        <w:tc>
          <w:tcPr>
            <w:tcW w:w="1560" w:type="dxa"/>
          </w:tcPr>
          <w:p w14:paraId="1FD6FA07" w14:textId="77777777" w:rsidR="00397A29" w:rsidRPr="00C22321" w:rsidRDefault="00397A29">
            <w:pPr>
              <w:pStyle w:val="TableParagraph"/>
              <w:ind w:left="503" w:right="493"/>
              <w:jc w:val="center"/>
              <w:rPr>
                <w:rFonts w:ascii="Arial" w:hAnsi="Arial" w:cs="Arial"/>
              </w:rPr>
            </w:pPr>
            <w:r w:rsidRPr="00C22321">
              <w:rPr>
                <w:rFonts w:ascii="Arial" w:hAnsi="Arial" w:cs="Arial"/>
                <w:spacing w:val="-5"/>
              </w:rPr>
              <w:t>Low</w:t>
            </w:r>
          </w:p>
        </w:tc>
        <w:tc>
          <w:tcPr>
            <w:tcW w:w="1985" w:type="dxa"/>
          </w:tcPr>
          <w:p w14:paraId="1542ADF8" w14:textId="6817773C" w:rsidR="00397A29" w:rsidRPr="00C22321" w:rsidRDefault="4F4E2D21">
            <w:pPr>
              <w:pStyle w:val="TableParagraph"/>
              <w:ind w:left="323" w:right="312"/>
              <w:jc w:val="center"/>
              <w:rPr>
                <w:rFonts w:ascii="Arial" w:hAnsi="Arial" w:cs="Arial"/>
              </w:rPr>
            </w:pPr>
            <w:r w:rsidRPr="00C22321">
              <w:rPr>
                <w:rFonts w:ascii="Arial" w:hAnsi="Arial" w:cs="Arial"/>
                <w:spacing w:val="-2"/>
              </w:rPr>
              <w:t>Informational</w:t>
            </w:r>
          </w:p>
        </w:tc>
      </w:tr>
    </w:tbl>
    <w:p w14:paraId="1B947DA5" w14:textId="77777777" w:rsidR="0004044D" w:rsidRDefault="0004044D" w:rsidP="0004044D">
      <w:pPr>
        <w:pStyle w:val="BodyText"/>
        <w:rPr>
          <w:rFonts w:ascii="Century Gothic"/>
          <w:b/>
          <w:sz w:val="20"/>
        </w:rPr>
      </w:pPr>
    </w:p>
    <w:p w14:paraId="2AA4D7D8" w14:textId="77777777" w:rsidR="0004044D" w:rsidRDefault="0004044D" w:rsidP="0004044D">
      <w:pPr>
        <w:pStyle w:val="BodyText"/>
        <w:spacing w:before="1"/>
        <w:rPr>
          <w:rFonts w:ascii="Century Gothic"/>
          <w:b/>
          <w:sz w:val="12"/>
        </w:rPr>
      </w:pPr>
    </w:p>
    <w:tbl>
      <w:tblPr>
        <w:tblW w:w="89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7"/>
        <w:gridCol w:w="1701"/>
        <w:gridCol w:w="4687"/>
      </w:tblGrid>
      <w:tr w:rsidR="0004044D" w14:paraId="4BFC6510" w14:textId="77777777" w:rsidTr="00731CFB">
        <w:trPr>
          <w:trHeight w:val="317"/>
        </w:trPr>
        <w:tc>
          <w:tcPr>
            <w:tcW w:w="2547" w:type="dxa"/>
            <w:shd w:val="clear" w:color="auto" w:fill="2C74B5"/>
          </w:tcPr>
          <w:p w14:paraId="10F93617" w14:textId="746C95C8" w:rsidR="0004044D" w:rsidRPr="00C22321" w:rsidRDefault="00731CFB" w:rsidP="00731CFB">
            <w:pPr>
              <w:pStyle w:val="TableParagraph"/>
              <w:spacing w:before="23"/>
              <w:ind w:right="1613"/>
              <w:jc w:val="right"/>
              <w:rPr>
                <w:rFonts w:ascii="Arial" w:hAnsi="Arial" w:cs="Arial"/>
                <w:b/>
              </w:rPr>
            </w:pPr>
            <w:r w:rsidRPr="00C22321">
              <w:rPr>
                <w:rFonts w:ascii="Arial" w:hAnsi="Arial" w:cs="Arial"/>
                <w:b/>
                <w:color w:val="FFFFFF"/>
                <w:spacing w:val="-2"/>
              </w:rPr>
              <w:t xml:space="preserve"> </w:t>
            </w:r>
            <w:r w:rsidR="007301C3" w:rsidRPr="00C22321">
              <w:rPr>
                <w:rFonts w:ascii="Arial" w:hAnsi="Arial" w:cs="Arial"/>
                <w:b/>
                <w:color w:val="FFFFFF"/>
                <w:spacing w:val="-2"/>
              </w:rPr>
              <w:t>Finding</w:t>
            </w:r>
          </w:p>
        </w:tc>
        <w:tc>
          <w:tcPr>
            <w:tcW w:w="1701" w:type="dxa"/>
            <w:shd w:val="clear" w:color="auto" w:fill="2C74B5"/>
          </w:tcPr>
          <w:p w14:paraId="439CC1CF" w14:textId="77777777" w:rsidR="0004044D" w:rsidRPr="00C22321" w:rsidRDefault="0004044D">
            <w:pPr>
              <w:pStyle w:val="TableParagraph"/>
              <w:spacing w:before="23"/>
              <w:ind w:left="304" w:right="292"/>
              <w:jc w:val="center"/>
              <w:rPr>
                <w:rFonts w:ascii="Arial" w:hAnsi="Arial" w:cs="Arial"/>
                <w:b/>
              </w:rPr>
            </w:pPr>
            <w:r w:rsidRPr="00C22321">
              <w:rPr>
                <w:rFonts w:ascii="Arial" w:hAnsi="Arial" w:cs="Arial"/>
                <w:b/>
                <w:color w:val="FFFFFF"/>
                <w:spacing w:val="-2"/>
              </w:rPr>
              <w:t>Severity</w:t>
            </w:r>
          </w:p>
        </w:tc>
        <w:tc>
          <w:tcPr>
            <w:tcW w:w="4687" w:type="dxa"/>
            <w:shd w:val="clear" w:color="auto" w:fill="2C74B5"/>
          </w:tcPr>
          <w:p w14:paraId="6FC3F78A" w14:textId="77777777" w:rsidR="0004044D" w:rsidRPr="00C22321" w:rsidRDefault="0004044D">
            <w:pPr>
              <w:pStyle w:val="TableParagraph"/>
              <w:spacing w:before="23"/>
              <w:ind w:left="1068"/>
              <w:rPr>
                <w:rFonts w:ascii="Arial" w:hAnsi="Arial" w:cs="Arial"/>
                <w:b/>
              </w:rPr>
            </w:pPr>
            <w:r w:rsidRPr="00C22321">
              <w:rPr>
                <w:rFonts w:ascii="Arial" w:hAnsi="Arial" w:cs="Arial"/>
                <w:b/>
                <w:color w:val="FFFFFF"/>
                <w:spacing w:val="-2"/>
              </w:rPr>
              <w:t>Recommendation</w:t>
            </w:r>
          </w:p>
        </w:tc>
      </w:tr>
      <w:tr w:rsidR="0004044D" w14:paraId="1049EB60" w14:textId="77777777" w:rsidTr="00CD3F3C">
        <w:trPr>
          <w:trHeight w:val="314"/>
        </w:trPr>
        <w:tc>
          <w:tcPr>
            <w:tcW w:w="8935" w:type="dxa"/>
            <w:gridSpan w:val="3"/>
            <w:shd w:val="clear" w:color="auto" w:fill="BBD4EC"/>
          </w:tcPr>
          <w:p w14:paraId="2CBE0170" w14:textId="4DCB5B8E" w:rsidR="0004044D" w:rsidRPr="00C22321" w:rsidRDefault="0004044D">
            <w:pPr>
              <w:pStyle w:val="TableParagraph"/>
              <w:spacing w:before="32"/>
              <w:ind w:left="111"/>
              <w:rPr>
                <w:rFonts w:ascii="Arial" w:hAnsi="Arial" w:cs="Arial"/>
              </w:rPr>
            </w:pPr>
            <w:r w:rsidRPr="00C22321">
              <w:rPr>
                <w:rFonts w:ascii="Arial" w:hAnsi="Arial" w:cs="Arial"/>
                <w:spacing w:val="-2"/>
                <w:u w:val="single"/>
              </w:rPr>
              <w:t>Web Application Penetration Test</w:t>
            </w:r>
          </w:p>
        </w:tc>
      </w:tr>
      <w:tr w:rsidR="0004044D" w14:paraId="17EAEEA8" w14:textId="77777777" w:rsidTr="00532EE5">
        <w:trPr>
          <w:trHeight w:val="588"/>
        </w:trPr>
        <w:tc>
          <w:tcPr>
            <w:tcW w:w="2547" w:type="dxa"/>
          </w:tcPr>
          <w:p w14:paraId="7ED77280" w14:textId="2440199E" w:rsidR="0004044D" w:rsidRPr="00C22321" w:rsidRDefault="00BE0CD6">
            <w:pPr>
              <w:pStyle w:val="TableParagraph"/>
              <w:spacing w:line="272" w:lineRule="exact"/>
              <w:ind w:left="111" w:right="245"/>
              <w:rPr>
                <w:rFonts w:ascii="Arial" w:hAnsi="Arial" w:cs="Arial"/>
              </w:rPr>
            </w:pPr>
            <w:r w:rsidRPr="00C22321">
              <w:rPr>
                <w:rFonts w:ascii="Arial" w:hAnsi="Arial" w:cs="Arial"/>
                <w:lang w:val="en"/>
              </w:rPr>
              <w:t xml:space="preserve">CWE-312: </w:t>
            </w:r>
            <w:r w:rsidR="00660B63">
              <w:rPr>
                <w:rFonts w:ascii="Arial" w:hAnsi="Arial" w:cs="Arial"/>
              </w:rPr>
              <w:t>Leaked</w:t>
            </w:r>
            <w:r w:rsidRPr="00C22321">
              <w:rPr>
                <w:rFonts w:ascii="Arial" w:hAnsi="Arial" w:cs="Arial"/>
              </w:rPr>
              <w:t xml:space="preserve"> </w:t>
            </w:r>
            <w:r w:rsidR="00AC1D2A" w:rsidRPr="00C22321">
              <w:rPr>
                <w:rFonts w:ascii="Arial" w:hAnsi="Arial" w:cs="Arial"/>
              </w:rPr>
              <w:t xml:space="preserve">EIN </w:t>
            </w:r>
            <w:r w:rsidR="00660B63">
              <w:rPr>
                <w:rFonts w:ascii="Arial" w:hAnsi="Arial" w:cs="Arial"/>
              </w:rPr>
              <w:t xml:space="preserve">stored in cleartext </w:t>
            </w:r>
            <w:r w:rsidR="00AC1D2A" w:rsidRPr="00C22321">
              <w:rPr>
                <w:rFonts w:ascii="Arial" w:hAnsi="Arial" w:cs="Arial"/>
              </w:rPr>
              <w:t>in a Publicly Accessible W-9 Form</w:t>
            </w:r>
          </w:p>
        </w:tc>
        <w:tc>
          <w:tcPr>
            <w:tcW w:w="1701" w:type="dxa"/>
            <w:shd w:val="clear" w:color="auto" w:fill="FFC000"/>
          </w:tcPr>
          <w:p w14:paraId="0F4E11AE" w14:textId="77777777" w:rsidR="005E174F" w:rsidRPr="00C22321" w:rsidRDefault="005E174F" w:rsidP="00EF21AF">
            <w:pPr>
              <w:pStyle w:val="TableParagraph"/>
              <w:spacing w:before="2"/>
              <w:ind w:left="0" w:right="292"/>
              <w:rPr>
                <w:rFonts w:ascii="Arial" w:hAnsi="Arial" w:cs="Arial"/>
                <w:spacing w:val="-2"/>
              </w:rPr>
            </w:pPr>
          </w:p>
          <w:p w14:paraId="2A509448" w14:textId="5BE686B9" w:rsidR="00532EE5" w:rsidRPr="00532EE5" w:rsidRDefault="00124DF5" w:rsidP="00532EE5">
            <w:pPr>
              <w:pStyle w:val="TableParagraph"/>
              <w:spacing w:before="2"/>
              <w:ind w:left="308" w:right="292"/>
              <w:jc w:val="center"/>
              <w:rPr>
                <w:rFonts w:ascii="Arial" w:hAnsi="Arial" w:cs="Arial"/>
                <w:spacing w:val="-2"/>
              </w:rPr>
            </w:pPr>
            <w:r w:rsidRPr="00C8381E">
              <w:rPr>
                <w:rFonts w:ascii="Arial" w:hAnsi="Arial" w:cs="Arial"/>
                <w:color w:val="FFFFFF" w:themeColor="background1"/>
                <w:spacing w:val="-2"/>
              </w:rPr>
              <w:t>Medium</w:t>
            </w:r>
          </w:p>
        </w:tc>
        <w:tc>
          <w:tcPr>
            <w:tcW w:w="4687" w:type="dxa"/>
          </w:tcPr>
          <w:p w14:paraId="70556AB1" w14:textId="032D37C7" w:rsidR="00733B57" w:rsidRPr="00C22321" w:rsidRDefault="00FE1A12" w:rsidP="00733B57">
            <w:pPr>
              <w:pStyle w:val="TableParagraph"/>
              <w:spacing w:line="272" w:lineRule="exact"/>
              <w:ind w:left="111"/>
              <w:rPr>
                <w:rFonts w:ascii="Arial" w:hAnsi="Arial" w:cs="Arial"/>
              </w:rPr>
            </w:pPr>
            <w:r w:rsidRPr="00C22321">
              <w:rPr>
                <w:rFonts w:ascii="Arial" w:hAnsi="Arial" w:cs="Arial"/>
                <w:lang w:val="en"/>
              </w:rPr>
              <w:t>Ensure that sensitive forms are stored in secured repositories accessible only to authorized personnel.</w:t>
            </w:r>
          </w:p>
        </w:tc>
      </w:tr>
      <w:tr w:rsidR="00155AEB" w14:paraId="2C9DA8B8" w14:textId="77777777" w:rsidTr="00532EE5">
        <w:trPr>
          <w:trHeight w:val="588"/>
        </w:trPr>
        <w:tc>
          <w:tcPr>
            <w:tcW w:w="2547" w:type="dxa"/>
          </w:tcPr>
          <w:p w14:paraId="2342B21D" w14:textId="2B69AF2C" w:rsidR="00155AEB" w:rsidRPr="00C22321" w:rsidRDefault="00C22321" w:rsidP="002370FF">
            <w:pPr>
              <w:pStyle w:val="TableParagraph"/>
              <w:spacing w:line="272" w:lineRule="exact"/>
              <w:ind w:left="111" w:right="245"/>
              <w:rPr>
                <w:rFonts w:ascii="Arial" w:hAnsi="Arial" w:cs="Arial"/>
                <w:lang w:val="en-SG"/>
              </w:rPr>
            </w:pPr>
            <w:r w:rsidRPr="00C22321">
              <w:rPr>
                <w:rFonts w:ascii="Arial" w:hAnsi="Arial" w:cs="Arial"/>
                <w:lang w:val="en-SG"/>
              </w:rPr>
              <w:t xml:space="preserve">CWE-200: </w:t>
            </w:r>
            <w:r w:rsidR="002370FF" w:rsidRPr="002370FF">
              <w:rPr>
                <w:rFonts w:ascii="Arial" w:hAnsi="Arial" w:cs="Arial"/>
                <w:lang w:val="en-SG"/>
              </w:rPr>
              <w:t>HTTP Header Information Disclosure</w:t>
            </w:r>
          </w:p>
        </w:tc>
        <w:tc>
          <w:tcPr>
            <w:tcW w:w="1701" w:type="dxa"/>
            <w:shd w:val="clear" w:color="auto" w:fill="00AE50"/>
          </w:tcPr>
          <w:p w14:paraId="6A6EEAD9" w14:textId="77777777" w:rsidR="00737D6F" w:rsidRDefault="00737D6F" w:rsidP="005E174F">
            <w:pPr>
              <w:pStyle w:val="TableParagraph"/>
              <w:spacing w:before="2"/>
              <w:ind w:left="308" w:right="292"/>
              <w:jc w:val="center"/>
              <w:rPr>
                <w:rFonts w:ascii="Arial" w:hAnsi="Arial" w:cs="Arial"/>
                <w:spacing w:val="-2"/>
              </w:rPr>
            </w:pPr>
          </w:p>
          <w:p w14:paraId="50B7BC87" w14:textId="3E15EE97" w:rsidR="00155AEB" w:rsidRPr="00C22321" w:rsidRDefault="00737D6F" w:rsidP="005E174F">
            <w:pPr>
              <w:pStyle w:val="TableParagraph"/>
              <w:spacing w:before="2"/>
              <w:ind w:left="308" w:right="292"/>
              <w:jc w:val="center"/>
              <w:rPr>
                <w:rFonts w:ascii="Arial" w:hAnsi="Arial" w:cs="Arial"/>
                <w:spacing w:val="-2"/>
              </w:rPr>
            </w:pPr>
            <w:r w:rsidRPr="00C8381E">
              <w:rPr>
                <w:rFonts w:ascii="Arial" w:hAnsi="Arial" w:cs="Arial"/>
                <w:color w:val="FFFFFF" w:themeColor="background1"/>
                <w:spacing w:val="-2"/>
              </w:rPr>
              <w:t>Low</w:t>
            </w:r>
          </w:p>
        </w:tc>
        <w:tc>
          <w:tcPr>
            <w:tcW w:w="4687" w:type="dxa"/>
          </w:tcPr>
          <w:p w14:paraId="33C87783" w14:textId="4DD8CCC1" w:rsidR="00155AEB" w:rsidRPr="00C22321" w:rsidRDefault="00840BE2" w:rsidP="00733B57">
            <w:pPr>
              <w:pStyle w:val="TableParagraph"/>
              <w:spacing w:line="272" w:lineRule="exact"/>
              <w:ind w:left="111"/>
              <w:rPr>
                <w:rFonts w:ascii="Arial" w:hAnsi="Arial" w:cs="Arial"/>
              </w:rPr>
            </w:pPr>
            <w:r w:rsidRPr="2EB14604">
              <w:rPr>
                <w:rFonts w:ascii="Arial" w:hAnsi="Arial" w:cs="Arial"/>
              </w:rPr>
              <w:t>Modify the HTTP headers of the web server to not disclose detailed information about the underlying web server.</w:t>
            </w:r>
          </w:p>
        </w:tc>
      </w:tr>
      <w:tr w:rsidR="00E114C5" w14:paraId="5F6813E6" w14:textId="77777777" w:rsidTr="00C8381E">
        <w:trPr>
          <w:trHeight w:val="588"/>
        </w:trPr>
        <w:tc>
          <w:tcPr>
            <w:tcW w:w="2547" w:type="dxa"/>
          </w:tcPr>
          <w:p w14:paraId="7EF3AE1C" w14:textId="18361452" w:rsidR="00E114C5" w:rsidRPr="00C22321" w:rsidRDefault="00BD5792" w:rsidP="002370FF">
            <w:pPr>
              <w:pStyle w:val="TableParagraph"/>
              <w:spacing w:line="272" w:lineRule="exact"/>
              <w:ind w:left="111" w:right="245"/>
              <w:rPr>
                <w:rFonts w:ascii="Arial" w:hAnsi="Arial" w:cs="Arial"/>
                <w:lang w:val="en-SG"/>
              </w:rPr>
            </w:pPr>
            <w:r>
              <w:rPr>
                <w:rFonts w:ascii="Arial" w:hAnsi="Arial" w:cs="Arial"/>
                <w:lang w:val="en-SG"/>
              </w:rPr>
              <w:t>CWE-937: Outdated JavaScript librar</w:t>
            </w:r>
            <w:r w:rsidR="00F73874">
              <w:rPr>
                <w:rFonts w:ascii="Arial" w:hAnsi="Arial" w:cs="Arial"/>
                <w:lang w:val="en-SG"/>
              </w:rPr>
              <w:t xml:space="preserve">y </w:t>
            </w:r>
            <w:r w:rsidR="00841799">
              <w:rPr>
                <w:rFonts w:ascii="Arial" w:hAnsi="Arial" w:cs="Arial"/>
                <w:lang w:val="en-SG"/>
              </w:rPr>
              <w:t>(jQuery 1.11.0) with known vulnerabilities</w:t>
            </w:r>
          </w:p>
        </w:tc>
        <w:tc>
          <w:tcPr>
            <w:tcW w:w="1701" w:type="dxa"/>
            <w:shd w:val="clear" w:color="auto" w:fill="006EC0"/>
          </w:tcPr>
          <w:p w14:paraId="75E72FA3" w14:textId="77777777" w:rsidR="008F4FF0" w:rsidRDefault="008F4FF0" w:rsidP="005E174F">
            <w:pPr>
              <w:pStyle w:val="TableParagraph"/>
              <w:spacing w:before="2"/>
              <w:ind w:left="308" w:right="292"/>
              <w:jc w:val="center"/>
              <w:rPr>
                <w:rFonts w:ascii="Arial" w:hAnsi="Arial" w:cs="Arial"/>
                <w:spacing w:val="-2"/>
              </w:rPr>
            </w:pPr>
          </w:p>
          <w:p w14:paraId="6D849E64" w14:textId="0A804517" w:rsidR="00E114C5" w:rsidRPr="00C8381E" w:rsidRDefault="008F4FF0" w:rsidP="005E174F">
            <w:pPr>
              <w:pStyle w:val="TableParagraph"/>
              <w:spacing w:before="2"/>
              <w:ind w:left="308" w:right="292"/>
              <w:jc w:val="center"/>
              <w:rPr>
                <w:rFonts w:ascii="Arial" w:hAnsi="Arial" w:cs="Arial"/>
                <w:color w:val="FFFFFF" w:themeColor="background1"/>
                <w:spacing w:val="-2"/>
              </w:rPr>
            </w:pPr>
            <w:r w:rsidRPr="00C8381E">
              <w:rPr>
                <w:rFonts w:ascii="Arial" w:hAnsi="Arial" w:cs="Arial"/>
                <w:color w:val="FFFFFF" w:themeColor="background1"/>
                <w:spacing w:val="-2"/>
              </w:rPr>
              <w:t>Low</w:t>
            </w:r>
          </w:p>
          <w:p w14:paraId="656B6886" w14:textId="737B9508" w:rsidR="00E114C5" w:rsidRDefault="00E114C5" w:rsidP="005E174F">
            <w:pPr>
              <w:pStyle w:val="TableParagraph"/>
              <w:spacing w:before="2"/>
              <w:ind w:left="308" w:right="292"/>
              <w:jc w:val="center"/>
              <w:rPr>
                <w:rFonts w:ascii="Arial" w:hAnsi="Arial" w:cs="Arial"/>
                <w:spacing w:val="-2"/>
              </w:rPr>
            </w:pPr>
          </w:p>
        </w:tc>
        <w:tc>
          <w:tcPr>
            <w:tcW w:w="4687" w:type="dxa"/>
          </w:tcPr>
          <w:p w14:paraId="6495BC5C" w14:textId="02F89DA9" w:rsidR="00E114C5" w:rsidRPr="2EB14604" w:rsidRDefault="00C8381E" w:rsidP="00733B57">
            <w:pPr>
              <w:pStyle w:val="TableParagraph"/>
              <w:spacing w:line="272" w:lineRule="exact"/>
              <w:ind w:left="111"/>
              <w:rPr>
                <w:rFonts w:ascii="Arial" w:hAnsi="Arial" w:cs="Arial"/>
              </w:rPr>
            </w:pPr>
            <w:r w:rsidRPr="00C8381E">
              <w:rPr>
                <w:rFonts w:ascii="Arial" w:hAnsi="Arial" w:cs="Arial"/>
                <w:lang w:val="en"/>
              </w:rPr>
              <w:t>Upgrade to the latest version.</w:t>
            </w:r>
          </w:p>
        </w:tc>
      </w:tr>
    </w:tbl>
    <w:p w14:paraId="32AC4039" w14:textId="77777777" w:rsidR="00F5327A" w:rsidRDefault="00F5327A">
      <w:pPr>
        <w:spacing w:before="0" w:after="160" w:line="278" w:lineRule="auto"/>
        <w:rPr>
          <w:rFonts w:asciiTheme="minorHAnsi" w:eastAsiaTheme="majorEastAsia" w:hAnsiTheme="minorHAnsi" w:cstheme="majorBidi"/>
          <w:color w:val="0F4761" w:themeColor="accent1" w:themeShade="BF"/>
          <w:kern w:val="2"/>
          <w:sz w:val="28"/>
          <w:szCs w:val="28"/>
          <w:lang w:val="en-SG"/>
          <w14:ligatures w14:val="standardContextual"/>
        </w:rPr>
      </w:pPr>
      <w:r>
        <w:br w:type="page"/>
      </w:r>
    </w:p>
    <w:p w14:paraId="5050295D" w14:textId="3EBFF9A5" w:rsidR="00972976" w:rsidRPr="00972976" w:rsidRDefault="00660B63" w:rsidP="00373B70">
      <w:pPr>
        <w:pStyle w:val="Heading3"/>
      </w:pPr>
      <w:bookmarkStart w:id="21" w:name="_Toc1550932622"/>
      <w:bookmarkStart w:id="22" w:name="_Toc206011357"/>
      <w:r>
        <w:lastRenderedPageBreak/>
        <w:t>Leaked</w:t>
      </w:r>
      <w:r w:rsidR="00972976" w:rsidRPr="00972976">
        <w:t xml:space="preserve"> EIN </w:t>
      </w:r>
      <w:r w:rsidR="00EA636C">
        <w:t>S</w:t>
      </w:r>
      <w:r>
        <w:t xml:space="preserve">tored </w:t>
      </w:r>
      <w:r w:rsidR="00EA636C" w:rsidRPr="009678E5">
        <w:t xml:space="preserve">in Cleartext </w:t>
      </w:r>
      <w:r w:rsidR="00972976" w:rsidRPr="009678E5">
        <w:t>in</w:t>
      </w:r>
      <w:r w:rsidR="00972976" w:rsidRPr="00972976">
        <w:t xml:space="preserve"> </w:t>
      </w:r>
      <w:r w:rsidR="005F3E47">
        <w:t xml:space="preserve">a </w:t>
      </w:r>
      <w:r w:rsidR="00972976" w:rsidRPr="00972976">
        <w:t>Publicly Accessible W-9 Form</w:t>
      </w:r>
      <w:bookmarkEnd w:id="21"/>
      <w:bookmarkEnd w:id="22"/>
    </w:p>
    <w:p w14:paraId="2E4FA2B6" w14:textId="77777777" w:rsidR="00972976" w:rsidRPr="00972976" w:rsidRDefault="00972976" w:rsidP="00373B70">
      <w:pPr>
        <w:pStyle w:val="Heading4"/>
      </w:pPr>
      <w:r w:rsidRPr="00972976">
        <w:t>CWE-312: Cleartext Storage of Sensitive Information</w:t>
      </w:r>
    </w:p>
    <w:p w14:paraId="4021F65C" w14:textId="77777777" w:rsidR="00972976" w:rsidRPr="00972976" w:rsidRDefault="00972976" w:rsidP="00E626B9">
      <w:pPr>
        <w:spacing w:line="240" w:lineRule="auto"/>
      </w:pPr>
      <w:r w:rsidRPr="00972976">
        <w:t>Severity: Medium</w:t>
      </w:r>
    </w:p>
    <w:p w14:paraId="71F503E1" w14:textId="125267A1" w:rsidR="00972976" w:rsidRDefault="00972976" w:rsidP="00D64FA3">
      <w:pPr>
        <w:rPr>
          <w:lang w:val="en-US"/>
        </w:rPr>
      </w:pPr>
      <w:r w:rsidRPr="2EB14604">
        <w:rPr>
          <w:lang w:val="en-US"/>
        </w:rPr>
        <w:t xml:space="preserve">Base Score: </w:t>
      </w:r>
      <w:r w:rsidR="00AC408D" w:rsidRPr="2EB14604">
        <w:rPr>
          <w:lang w:val="en-US"/>
        </w:rPr>
        <w:t>6.9</w:t>
      </w:r>
      <w:r w:rsidR="00D64FA3" w:rsidRPr="2EB14604">
        <w:rPr>
          <w:lang w:val="en-US"/>
        </w:rPr>
        <w:t xml:space="preserve"> </w:t>
      </w:r>
      <w:r w:rsidR="00E626B9" w:rsidRPr="2EB14604">
        <w:rPr>
          <w:lang w:val="en-US"/>
        </w:rPr>
        <w:t xml:space="preserve">- </w:t>
      </w:r>
      <w:r w:rsidR="00AC408D" w:rsidRPr="2EB14604">
        <w:rPr>
          <w:lang w:val="en-US"/>
        </w:rPr>
        <w:t>CVSS:4.0/AV:N/AC:L/AT:N/PR:N/UI:N/VC:L/VI:N/VA:N/SC:N/SI:N/SA:N</w:t>
      </w:r>
    </w:p>
    <w:p w14:paraId="5B5D159B" w14:textId="1C9811BD" w:rsidR="00F75335" w:rsidRDefault="00F75335" w:rsidP="00F75335">
      <w:pPr>
        <w:pStyle w:val="Heading4"/>
      </w:pPr>
      <w:r>
        <w:t>Evidence</w:t>
      </w:r>
    </w:p>
    <w:p w14:paraId="19D83BB8" w14:textId="07B93424" w:rsidR="00AF7F5B" w:rsidRPr="00D64FA3" w:rsidRDefault="00AC6605" w:rsidP="00D64FA3">
      <w:pPr>
        <w:rPr>
          <w:lang w:val="en-SG"/>
        </w:rPr>
      </w:pPr>
      <w:r>
        <w:rPr>
          <w:lang w:val="en-SG"/>
        </w:rPr>
        <w:t>The form revealed in the search result containing sensitive information</w:t>
      </w:r>
      <w:r w:rsidR="00AF7F5B">
        <w:rPr>
          <w:lang w:val="en-SG"/>
        </w:rPr>
        <w:t xml:space="preserve"> can be found </w:t>
      </w:r>
      <w:hyperlink w:anchor="_Conduct_Search_Engine" w:history="1">
        <w:r w:rsidR="00AF7F5B" w:rsidRPr="00AF7F5B">
          <w:rPr>
            <w:rStyle w:val="Hyperlink"/>
            <w:lang w:val="en-SG"/>
          </w:rPr>
          <w:t>here</w:t>
        </w:r>
      </w:hyperlink>
      <w:r w:rsidR="005A0751">
        <w:rPr>
          <w:lang w:val="en-SG"/>
        </w:rPr>
        <w:t xml:space="preserve"> (Figure 1.2)</w:t>
      </w:r>
      <w:r>
        <w:rPr>
          <w:lang w:val="en-SG"/>
        </w:rPr>
        <w:t>.</w:t>
      </w:r>
      <w:r w:rsidR="00AF7F5B">
        <w:rPr>
          <w:lang w:val="en-SG"/>
        </w:rPr>
        <w:t xml:space="preserve"> </w:t>
      </w:r>
      <w:r w:rsidR="00AF7F5B" w:rsidRPr="004E20AC">
        <w:t>Note:</w:t>
      </w:r>
      <w:r w:rsidR="00AF7F5B" w:rsidRPr="00F75335">
        <w:t xml:space="preserve"> For security reasons, the EIN is </w:t>
      </w:r>
      <w:r w:rsidR="002C2924">
        <w:t>obfuscated</w:t>
      </w:r>
      <w:r w:rsidR="00AF7F5B" w:rsidRPr="00F75335">
        <w:t xml:space="preserve"> in this report.</w:t>
      </w:r>
    </w:p>
    <w:p w14:paraId="2D37F531" w14:textId="77777777" w:rsidR="00A67382" w:rsidRPr="00A67382" w:rsidRDefault="00A67382" w:rsidP="00A67382">
      <w:pPr>
        <w:pStyle w:val="Heading4"/>
      </w:pPr>
      <w:r w:rsidRPr="00A67382">
        <w:t>Impact</w:t>
      </w:r>
    </w:p>
    <w:p w14:paraId="45BA5A19" w14:textId="77777777" w:rsidR="004E7242" w:rsidRDefault="00A67382" w:rsidP="004E7242">
      <w:pPr>
        <w:pStyle w:val="ListParagraph"/>
        <w:numPr>
          <w:ilvl w:val="0"/>
          <w:numId w:val="7"/>
        </w:numPr>
        <w:spacing w:line="360" w:lineRule="auto"/>
      </w:pPr>
      <w:r w:rsidRPr="004E7242">
        <w:t>Confidentiality Breach: The EIN is a federally issued tax identifier for the business, comparable in sensitivity to an SSN for individuals.</w:t>
      </w:r>
    </w:p>
    <w:p w14:paraId="16BD5F90" w14:textId="77777777" w:rsidR="006E1B8A" w:rsidRDefault="00A67382" w:rsidP="004E7242">
      <w:pPr>
        <w:pStyle w:val="ListParagraph"/>
        <w:numPr>
          <w:ilvl w:val="0"/>
          <w:numId w:val="7"/>
        </w:numPr>
        <w:spacing w:line="360" w:lineRule="auto"/>
      </w:pPr>
      <w:r w:rsidRPr="004E7242">
        <w:t>Fraud Risk: Attackers could use the EIN for fraudulent tax filings, opening credit accounts, or impersonating the organization in financial transactions.</w:t>
      </w:r>
    </w:p>
    <w:p w14:paraId="4F0CB838" w14:textId="77777777" w:rsidR="006E1B8A" w:rsidRDefault="006E1B8A" w:rsidP="006E1B8A">
      <w:pPr>
        <w:pStyle w:val="Heading4"/>
      </w:pPr>
      <w:r>
        <w:t>Steps to reproduce:</w:t>
      </w:r>
    </w:p>
    <w:p w14:paraId="47FE080E" w14:textId="3709D43B" w:rsidR="00C36AB7" w:rsidRDefault="00A54694" w:rsidP="009678E5">
      <w:pPr>
        <w:pStyle w:val="ListParagraph"/>
        <w:numPr>
          <w:ilvl w:val="0"/>
          <w:numId w:val="41"/>
        </w:numPr>
        <w:spacing w:line="360" w:lineRule="auto"/>
      </w:pPr>
      <w:r>
        <w:t xml:space="preserve">Search </w:t>
      </w:r>
      <w:r w:rsidR="00AF4413">
        <w:t xml:space="preserve">‘site:*.smtp2go.com </w:t>
      </w:r>
      <w:r w:rsidR="00C36AB7">
        <w:t>filetype:pdf’</w:t>
      </w:r>
      <w:r>
        <w:t xml:space="preserve"> on Google.</w:t>
      </w:r>
    </w:p>
    <w:p w14:paraId="7EB59F41" w14:textId="77777777" w:rsidR="009678E5" w:rsidRPr="009678E5" w:rsidRDefault="00C36AB7" w:rsidP="009678E5">
      <w:pPr>
        <w:pStyle w:val="ListParagraph"/>
        <w:numPr>
          <w:ilvl w:val="0"/>
          <w:numId w:val="41"/>
        </w:numPr>
        <w:spacing w:line="360" w:lineRule="auto"/>
      </w:pPr>
      <w:r>
        <w:t xml:space="preserve">The form is revealed with the name </w:t>
      </w:r>
      <w:r w:rsidR="00A54694">
        <w:t>“</w:t>
      </w:r>
      <w:r w:rsidR="00A54694" w:rsidRPr="00A54694">
        <w:rPr>
          <w:lang w:val="en"/>
        </w:rPr>
        <w:t>Request for Taxpayer Identification Number and Certification</w:t>
      </w:r>
      <w:r w:rsidR="00A54694">
        <w:rPr>
          <w:lang w:val="en"/>
        </w:rPr>
        <w:t>”.</w:t>
      </w:r>
    </w:p>
    <w:p w14:paraId="6EDA5B9A" w14:textId="77777777" w:rsidR="00CC3609" w:rsidRDefault="009678E5" w:rsidP="009678E5">
      <w:pPr>
        <w:pStyle w:val="Heading3"/>
      </w:pPr>
      <w:bookmarkStart w:id="23" w:name="_Toc195209185"/>
      <w:bookmarkStart w:id="24" w:name="_Toc206011358"/>
      <w:r w:rsidRPr="002370FF">
        <w:t>HTTP Header Information Disclosure</w:t>
      </w:r>
      <w:bookmarkEnd w:id="23"/>
      <w:bookmarkEnd w:id="24"/>
    </w:p>
    <w:p w14:paraId="2D9B9848" w14:textId="77777777" w:rsidR="00CC3609" w:rsidRDefault="00CC3609" w:rsidP="00CC3609">
      <w:pPr>
        <w:pStyle w:val="Heading4"/>
        <w:rPr>
          <w:lang w:val="en"/>
        </w:rPr>
      </w:pPr>
      <w:r>
        <w:t xml:space="preserve">CWE-200: </w:t>
      </w:r>
      <w:r w:rsidRPr="00CC3609">
        <w:rPr>
          <w:lang w:val="en"/>
        </w:rPr>
        <w:t>Exposure of Sensitive Information to an Unauthorized Actor</w:t>
      </w:r>
    </w:p>
    <w:p w14:paraId="452DDEB1" w14:textId="556CDFD8" w:rsidR="00CC3609" w:rsidRPr="00972976" w:rsidRDefault="00CC3609" w:rsidP="00CC3609">
      <w:pPr>
        <w:spacing w:line="240" w:lineRule="auto"/>
      </w:pPr>
      <w:r w:rsidRPr="00972976">
        <w:t xml:space="preserve">Severity: </w:t>
      </w:r>
      <w:r w:rsidR="00467BAD">
        <w:t>Low</w:t>
      </w:r>
    </w:p>
    <w:p w14:paraId="0BC512A8" w14:textId="143829FC" w:rsidR="00CC3609" w:rsidRDefault="00CC3609" w:rsidP="00CC3609">
      <w:pPr>
        <w:rPr>
          <w:lang w:val="en-US"/>
        </w:rPr>
      </w:pPr>
      <w:r w:rsidRPr="2EB14604">
        <w:rPr>
          <w:lang w:val="en-US"/>
        </w:rPr>
        <w:t xml:space="preserve">Base Score: </w:t>
      </w:r>
      <w:r w:rsidR="0032743E" w:rsidRPr="2EB14604">
        <w:rPr>
          <w:lang w:val="en-US"/>
        </w:rPr>
        <w:t>2.1</w:t>
      </w:r>
      <w:r w:rsidRPr="2EB14604">
        <w:rPr>
          <w:lang w:val="en-US"/>
        </w:rPr>
        <w:t xml:space="preserve"> - </w:t>
      </w:r>
      <w:r w:rsidR="0032743E" w:rsidRPr="2EB14604">
        <w:rPr>
          <w:lang w:val="en-US"/>
        </w:rPr>
        <w:t>CVSS:4.0/AV:N/AC:H/AT:N/</w:t>
      </w:r>
      <w:bookmarkStart w:id="25" w:name="_Int_pcrE6XfC"/>
      <w:r w:rsidR="0032743E" w:rsidRPr="2EB14604">
        <w:rPr>
          <w:lang w:val="en-US"/>
        </w:rPr>
        <w:t>PR:N</w:t>
      </w:r>
      <w:bookmarkEnd w:id="25"/>
      <w:r w:rsidR="0032743E" w:rsidRPr="2EB14604">
        <w:rPr>
          <w:lang w:val="en-US"/>
        </w:rPr>
        <w:t>/UI:A/VC:L/VI:N/VA:N/SC:N/SI:N/SA:N</w:t>
      </w:r>
    </w:p>
    <w:p w14:paraId="22696F28" w14:textId="77777777" w:rsidR="00CC3609" w:rsidRDefault="00CC3609" w:rsidP="00CC3609">
      <w:pPr>
        <w:pStyle w:val="Heading4"/>
      </w:pPr>
      <w:r>
        <w:t>Evidence</w:t>
      </w:r>
    </w:p>
    <w:p w14:paraId="4D8B3699" w14:textId="1B976C01" w:rsidR="004270CB" w:rsidRPr="004270CB" w:rsidRDefault="004270CB" w:rsidP="004270CB">
      <w:pPr>
        <w:rPr>
          <w:lang w:val="en-SG"/>
        </w:rPr>
      </w:pPr>
      <w:r>
        <w:rPr>
          <w:lang w:val="en-SG"/>
        </w:rPr>
        <w:t>Requests and responses with the highlighted sensitive information</w:t>
      </w:r>
      <w:r w:rsidR="00AF7F5B">
        <w:rPr>
          <w:lang w:val="en-SG"/>
        </w:rPr>
        <w:t xml:space="preserve"> shown </w:t>
      </w:r>
      <w:hyperlink w:anchor="_Banner_grabbing_1" w:history="1">
        <w:r w:rsidR="00AF7F5B" w:rsidRPr="00AF7F5B">
          <w:rPr>
            <w:rStyle w:val="Hyperlink"/>
            <w:lang w:val="en-SG"/>
          </w:rPr>
          <w:t>here</w:t>
        </w:r>
      </w:hyperlink>
      <w:r w:rsidR="005A0751">
        <w:rPr>
          <w:lang w:val="en-SG"/>
        </w:rPr>
        <w:t xml:space="preserve"> (Figure 2.1 &amp; Figure 2.2)</w:t>
      </w:r>
      <w:r>
        <w:rPr>
          <w:lang w:val="en-SG"/>
        </w:rPr>
        <w:t>.</w:t>
      </w:r>
    </w:p>
    <w:p w14:paraId="555AB229" w14:textId="77777777" w:rsidR="0028256B" w:rsidRDefault="00CC3609" w:rsidP="00CC3609">
      <w:pPr>
        <w:pStyle w:val="Heading4"/>
      </w:pPr>
      <w:r w:rsidRPr="00A67382">
        <w:t>Impact</w:t>
      </w:r>
    </w:p>
    <w:p w14:paraId="1F5CAE8F" w14:textId="56CB773C" w:rsidR="00F17E12" w:rsidRPr="00F17E12" w:rsidRDefault="00F17E12" w:rsidP="00237ED5">
      <w:r w:rsidRPr="00F17E12">
        <w:t>Enables targeted attacks using known exploits for the identified software/version</w:t>
      </w:r>
      <w:r w:rsidR="00823C48">
        <w:t xml:space="preserve"> if any are discovered</w:t>
      </w:r>
      <w:r w:rsidRPr="00F17E12">
        <w:t>.</w:t>
      </w:r>
    </w:p>
    <w:p w14:paraId="7C6F1473" w14:textId="77777777" w:rsidR="004270CB" w:rsidRDefault="00CC3609" w:rsidP="00CC3609">
      <w:pPr>
        <w:pStyle w:val="Heading4"/>
      </w:pPr>
      <w:r>
        <w:t>Steps to reproduce:</w:t>
      </w:r>
    </w:p>
    <w:p w14:paraId="1E23796D" w14:textId="77777777" w:rsidR="004270CB" w:rsidRDefault="004270CB" w:rsidP="004270CB">
      <w:pPr>
        <w:pStyle w:val="ListParagraph"/>
        <w:numPr>
          <w:ilvl w:val="0"/>
          <w:numId w:val="42"/>
        </w:numPr>
      </w:pPr>
      <w:r>
        <w:t>Send a HTTP request to smtp2go.com with openssl CLI tool.</w:t>
      </w:r>
    </w:p>
    <w:p w14:paraId="163A52BB" w14:textId="77777777" w:rsidR="004270CB" w:rsidRDefault="004270CB" w:rsidP="004270CB">
      <w:pPr>
        <w:pStyle w:val="ListParagraph"/>
        <w:numPr>
          <w:ilvl w:val="0"/>
          <w:numId w:val="42"/>
        </w:numPr>
      </w:pPr>
      <w:r>
        <w:lastRenderedPageBreak/>
        <w:t>The information is disclosed in the HTTP header.</w:t>
      </w:r>
    </w:p>
    <w:p w14:paraId="27CB252F" w14:textId="77777777" w:rsidR="00C8381E" w:rsidRDefault="004270CB" w:rsidP="004270CB">
      <w:pPr>
        <w:pStyle w:val="ListParagraph"/>
        <w:numPr>
          <w:ilvl w:val="0"/>
          <w:numId w:val="42"/>
        </w:numPr>
      </w:pPr>
      <w:r>
        <w:t>Repeat Steps 1 &amp; 2 for app.smtp2go.com domain.</w:t>
      </w:r>
    </w:p>
    <w:p w14:paraId="143D55B8" w14:textId="77777777" w:rsidR="000C5C41" w:rsidRDefault="00C8381E" w:rsidP="00C8381E">
      <w:pPr>
        <w:pStyle w:val="Heading3"/>
      </w:pPr>
      <w:bookmarkStart w:id="26" w:name="_Toc345893833"/>
      <w:bookmarkStart w:id="27" w:name="_Toc206011359"/>
      <w:r>
        <w:t>Outdated JavaScript Library (jQuery 1.11.0)</w:t>
      </w:r>
      <w:bookmarkEnd w:id="26"/>
      <w:bookmarkEnd w:id="27"/>
    </w:p>
    <w:p w14:paraId="0BF78861" w14:textId="77777777" w:rsidR="002E029E" w:rsidRDefault="000C5C41" w:rsidP="000C5C41">
      <w:pPr>
        <w:pStyle w:val="Heading4"/>
        <w:rPr>
          <w:lang w:val="en"/>
        </w:rPr>
      </w:pPr>
      <w:r>
        <w:t xml:space="preserve">CWE-937: </w:t>
      </w:r>
      <w:r w:rsidR="00C46510" w:rsidRPr="00C46510">
        <w:rPr>
          <w:lang w:val="en"/>
        </w:rPr>
        <w:t>Using Components with Known Vulnerabilities</w:t>
      </w:r>
    </w:p>
    <w:p w14:paraId="783E5B4D" w14:textId="77777777" w:rsidR="002E029E" w:rsidRDefault="002E029E" w:rsidP="002E029E">
      <w:r>
        <w:t>Severity: Informational</w:t>
      </w:r>
    </w:p>
    <w:p w14:paraId="72596FFE" w14:textId="64E97634" w:rsidR="00EF086A" w:rsidRDefault="002E029E" w:rsidP="002E029E">
      <w:r>
        <w:t xml:space="preserve">Base Score: 0 - </w:t>
      </w:r>
      <w:hyperlink r:id="rId11" w:anchor="CVSS:4.0/AV:N/AC:H/AT:N/PR:N/UI:A/VC:N/VI:N/VA:N/SC:N/SI:N/SA:N">
        <w:r>
          <w:t>CVSS:4.0/AV:N/AC:H/AT:N/PR:N/UI:A/VC:N/VI:N/VA:N/SC:N/SI:N/SA:N</w:t>
        </w:r>
      </w:hyperlink>
    </w:p>
    <w:p w14:paraId="6C2A56A9" w14:textId="77777777" w:rsidR="00EF086A" w:rsidRDefault="00EF086A" w:rsidP="00EF086A">
      <w:pPr>
        <w:pStyle w:val="Heading4"/>
      </w:pPr>
      <w:r>
        <w:t>Evidence</w:t>
      </w:r>
    </w:p>
    <w:p w14:paraId="7F264178" w14:textId="7114E2E5" w:rsidR="00EF086A" w:rsidRPr="00EF086A" w:rsidRDefault="00EF086A" w:rsidP="00EF086A">
      <w:pPr>
        <w:rPr>
          <w:lang w:val="en-SG"/>
        </w:rPr>
      </w:pPr>
      <w:r>
        <w:rPr>
          <w:lang w:val="en-SG"/>
        </w:rPr>
        <w:t xml:space="preserve">The </w:t>
      </w:r>
      <w:r w:rsidR="000C123E">
        <w:rPr>
          <w:lang w:val="en-SG"/>
        </w:rPr>
        <w:t xml:space="preserve">outdated library version is discovered in </w:t>
      </w:r>
      <w:r w:rsidR="005F586A">
        <w:rPr>
          <w:lang w:val="en-SG"/>
        </w:rPr>
        <w:t xml:space="preserve">the tech stack detection section </w:t>
      </w:r>
      <w:hyperlink w:anchor="_Findings" w:history="1">
        <w:r w:rsidR="005F586A" w:rsidRPr="005F586A">
          <w:rPr>
            <w:rStyle w:val="Hyperlink"/>
            <w:lang w:val="en-SG"/>
          </w:rPr>
          <w:t>here</w:t>
        </w:r>
      </w:hyperlink>
      <w:r w:rsidR="005F586A">
        <w:rPr>
          <w:lang w:val="en-SG"/>
        </w:rPr>
        <w:t>.</w:t>
      </w:r>
    </w:p>
    <w:p w14:paraId="7F8AFE6E" w14:textId="77777777" w:rsidR="00EF086A" w:rsidRDefault="00EF086A" w:rsidP="00EF086A">
      <w:pPr>
        <w:pStyle w:val="Heading4"/>
      </w:pPr>
      <w:r w:rsidRPr="00A67382">
        <w:t>Impact</w:t>
      </w:r>
    </w:p>
    <w:p w14:paraId="7F639B71" w14:textId="20B6134A" w:rsidR="00DE524F" w:rsidRPr="00782782" w:rsidRDefault="00FD3985" w:rsidP="005F586A">
      <w:r>
        <w:rPr>
          <w:lang w:val="en-SG"/>
        </w:rPr>
        <w:t>The</w:t>
      </w:r>
      <w:r w:rsidR="00256C13">
        <w:rPr>
          <w:lang w:val="en-SG"/>
        </w:rPr>
        <w:t xml:space="preserve"> jQuery 1.11.0 is vulnerable to XSS </w:t>
      </w:r>
      <w:r>
        <w:rPr>
          <w:lang w:val="en-SG"/>
        </w:rPr>
        <w:t>with</w:t>
      </w:r>
      <w:r w:rsidR="00156746">
        <w:rPr>
          <w:lang w:val="en-SG"/>
        </w:rPr>
        <w:t xml:space="preserve"> CVE-2020-11023 and CVE</w:t>
      </w:r>
      <w:r w:rsidR="004F45B0">
        <w:rPr>
          <w:lang w:val="en-SG"/>
        </w:rPr>
        <w:t>-2015-9251.</w:t>
      </w:r>
      <w:r w:rsidR="00DB13F4">
        <w:rPr>
          <w:lang w:val="en-SG"/>
        </w:rPr>
        <w:t xml:space="preserve"> </w:t>
      </w:r>
      <w:r w:rsidR="00782782" w:rsidRPr="00782782">
        <w:t xml:space="preserve">Although </w:t>
      </w:r>
      <w:r w:rsidR="00145379">
        <w:t>the</w:t>
      </w:r>
      <w:r w:rsidR="00782782" w:rsidRPr="00782782">
        <w:t xml:space="preserve"> version was not found to be affected by any security vulnerabilities, it is recommended to keep libraries up to date.</w:t>
      </w:r>
      <w:r w:rsidR="00F20599" w:rsidRPr="009678E5">
        <w:br w:type="page"/>
      </w:r>
    </w:p>
    <w:p w14:paraId="22EADAA2" w14:textId="77777777" w:rsidR="00DD40FF" w:rsidRDefault="00DD40FF" w:rsidP="00DD40FF">
      <w:pPr>
        <w:pStyle w:val="Heading1"/>
      </w:pPr>
      <w:bookmarkStart w:id="28" w:name="_Toc1100776609"/>
      <w:bookmarkStart w:id="29" w:name="_Toc206011360"/>
      <w:r>
        <w:lastRenderedPageBreak/>
        <w:t>Passive Reconnaissance</w:t>
      </w:r>
      <w:bookmarkEnd w:id="28"/>
      <w:bookmarkEnd w:id="29"/>
    </w:p>
    <w:p w14:paraId="090E8F0F" w14:textId="7EF96C14" w:rsidR="00F04325" w:rsidRDefault="00933350" w:rsidP="00F04325">
      <w:pPr>
        <w:rPr>
          <w:lang w:val="en-SG"/>
        </w:rPr>
      </w:pPr>
      <w:r>
        <w:rPr>
          <w:lang w:val="en-SG"/>
        </w:rPr>
        <w:t>Through browsing the web application like any other user would, the following endpoints</w:t>
      </w:r>
      <w:r w:rsidR="00E13068">
        <w:rPr>
          <w:lang w:val="en-SG"/>
        </w:rPr>
        <w:t xml:space="preserve"> that are </w:t>
      </w:r>
      <w:r w:rsidR="001F65B4">
        <w:rPr>
          <w:lang w:val="en-SG"/>
        </w:rPr>
        <w:t>found to be potentially vulnerable</w:t>
      </w:r>
      <w:r w:rsidR="00765B80">
        <w:rPr>
          <w:lang w:val="en-SG"/>
        </w:rPr>
        <w:t xml:space="preserve"> are listed below:</w:t>
      </w:r>
    </w:p>
    <w:p w14:paraId="7B74CA4C" w14:textId="77777777" w:rsidR="00DE6C5D" w:rsidRPr="00DE6C5D" w:rsidRDefault="00DE6C5D" w:rsidP="00A20B0D">
      <w:pPr>
        <w:pStyle w:val="Heading3"/>
      </w:pPr>
      <w:bookmarkStart w:id="30" w:name="_Toc506332336"/>
      <w:bookmarkStart w:id="31" w:name="_Toc206011361"/>
      <w:r w:rsidRPr="00DE6C5D">
        <w:t>Authentication &amp; Session Handling</w:t>
      </w:r>
      <w:bookmarkEnd w:id="30"/>
      <w:bookmarkEnd w:id="31"/>
    </w:p>
    <w:p w14:paraId="4EAB586A" w14:textId="1D19D72A" w:rsidR="00A20B0D" w:rsidRDefault="00DD019E" w:rsidP="00A20B0D">
      <w:pPr>
        <w:pStyle w:val="ListParagraph"/>
        <w:numPr>
          <w:ilvl w:val="0"/>
          <w:numId w:val="7"/>
        </w:numPr>
      </w:pPr>
      <w:r w:rsidRPr="008F2890">
        <w:t>https://app.smtp2go.com/login/</w:t>
      </w:r>
    </w:p>
    <w:p w14:paraId="286A49FF" w14:textId="7BD44B18" w:rsidR="00A20B0D" w:rsidRPr="008F2890" w:rsidRDefault="00EA285D" w:rsidP="00A20B0D">
      <w:pPr>
        <w:pStyle w:val="ListParagraph"/>
        <w:numPr>
          <w:ilvl w:val="1"/>
          <w:numId w:val="7"/>
        </w:numPr>
      </w:pPr>
      <w:r w:rsidRPr="00A20B0D">
        <w:t>Test for w</w:t>
      </w:r>
      <w:r w:rsidR="003D505B" w:rsidRPr="00A20B0D">
        <w:t xml:space="preserve">eak </w:t>
      </w:r>
      <w:r w:rsidR="00477412" w:rsidRPr="00477412">
        <w:t xml:space="preserve">login protections, </w:t>
      </w:r>
      <w:r w:rsidR="00477412">
        <w:t>2</w:t>
      </w:r>
      <w:r w:rsidR="00477412" w:rsidRPr="00477412">
        <w:t>FA bypass</w:t>
      </w:r>
      <w:r>
        <w:t>,</w:t>
      </w:r>
      <w:r w:rsidR="00477412">
        <w:t xml:space="preserve"> v</w:t>
      </w:r>
      <w:r w:rsidR="0048599F" w:rsidRPr="00E65C66">
        <w:t xml:space="preserve">ulnerable </w:t>
      </w:r>
      <w:r w:rsidR="00477412">
        <w:t>r</w:t>
      </w:r>
      <w:r w:rsidR="0048599F" w:rsidRPr="00E65C66">
        <w:t xml:space="preserve">emember </w:t>
      </w:r>
      <w:r w:rsidR="00477412">
        <w:t>p</w:t>
      </w:r>
      <w:r w:rsidR="0048599F" w:rsidRPr="00E65C66">
        <w:t>assword</w:t>
      </w:r>
      <w:r>
        <w:t>.</w:t>
      </w:r>
    </w:p>
    <w:p w14:paraId="2D0A928D" w14:textId="77777777" w:rsidR="00DE6C5D" w:rsidRPr="00DE6C5D" w:rsidRDefault="00DE6C5D" w:rsidP="00A20B0D">
      <w:pPr>
        <w:pStyle w:val="Heading3"/>
      </w:pPr>
      <w:bookmarkStart w:id="32" w:name="_Toc574055888"/>
      <w:bookmarkStart w:id="33" w:name="_Toc206011362"/>
      <w:r w:rsidRPr="00DE6C5D">
        <w:t>User &amp; Permission Management</w:t>
      </w:r>
      <w:bookmarkEnd w:id="32"/>
      <w:bookmarkEnd w:id="33"/>
    </w:p>
    <w:p w14:paraId="3A3E6CBF" w14:textId="6B800032" w:rsidR="00A20B0D" w:rsidRDefault="005F586A" w:rsidP="00A20B0D">
      <w:pPr>
        <w:pStyle w:val="ListParagraph"/>
        <w:numPr>
          <w:ilvl w:val="0"/>
          <w:numId w:val="7"/>
        </w:numPr>
      </w:pPr>
      <w:hyperlink r:id="rId12" w:history="1">
        <w:r w:rsidRPr="009C63E1">
          <w:rPr>
            <w:rStyle w:val="Hyperlink"/>
          </w:rPr>
          <w:t>https://app-us.smtp2go.com/account/team/</w:t>
        </w:r>
      </w:hyperlink>
    </w:p>
    <w:p w14:paraId="182DC61A" w14:textId="341410D1" w:rsidR="00ED6313" w:rsidRDefault="003358F1" w:rsidP="00A20B0D">
      <w:pPr>
        <w:pStyle w:val="ListParagraph"/>
        <w:numPr>
          <w:ilvl w:val="1"/>
          <w:numId w:val="7"/>
        </w:numPr>
      </w:pPr>
      <w:r w:rsidRPr="00ED6313">
        <w:t>Test for p</w:t>
      </w:r>
      <w:r w:rsidR="00DE6C5D" w:rsidRPr="00ED6313">
        <w:t>rivilege escalation</w:t>
      </w:r>
      <w:r w:rsidRPr="00ED6313">
        <w:t xml:space="preserve"> vulnerabilities.</w:t>
      </w:r>
    </w:p>
    <w:p w14:paraId="27EBCF5C" w14:textId="0331192E" w:rsidR="00A20B0D" w:rsidRDefault="00A20B0D" w:rsidP="00A20B0D">
      <w:pPr>
        <w:pStyle w:val="ListParagraph"/>
        <w:numPr>
          <w:ilvl w:val="0"/>
          <w:numId w:val="7"/>
        </w:numPr>
      </w:pPr>
      <w:hyperlink r:id="rId13" w:history="1">
        <w:r w:rsidRPr="00C06186">
          <w:rPr>
            <w:rStyle w:val="Hyperlink"/>
          </w:rPr>
          <w:t>https://app-us.smtp2go.com/account/2fa/</w:t>
        </w:r>
      </w:hyperlink>
    </w:p>
    <w:p w14:paraId="21363943" w14:textId="00D5EF55" w:rsidR="00DE6C5D" w:rsidRPr="00A20B0D" w:rsidRDefault="003358F1" w:rsidP="00A20B0D">
      <w:pPr>
        <w:pStyle w:val="ListParagraph"/>
        <w:numPr>
          <w:ilvl w:val="1"/>
          <w:numId w:val="7"/>
        </w:numPr>
      </w:pPr>
      <w:r w:rsidRPr="00A20B0D">
        <w:t>Test for w</w:t>
      </w:r>
      <w:r w:rsidR="00DE6C5D" w:rsidRPr="00A20B0D">
        <w:t>eak 2FA implementation</w:t>
      </w:r>
      <w:r w:rsidRPr="00A20B0D">
        <w:t>.</w:t>
      </w:r>
    </w:p>
    <w:p w14:paraId="2594D0A4" w14:textId="77777777" w:rsidR="006414FD" w:rsidRDefault="006414FD">
      <w:pPr>
        <w:spacing w:before="0"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val="en-SG"/>
          <w14:ligatures w14:val="standardContextual"/>
        </w:rPr>
      </w:pPr>
      <w:r>
        <w:br w:type="page"/>
      </w:r>
    </w:p>
    <w:p w14:paraId="2DB4E5A8" w14:textId="37E349D9" w:rsidR="009D08CE" w:rsidRDefault="009D08CE" w:rsidP="009D08CE">
      <w:pPr>
        <w:pStyle w:val="Heading1"/>
      </w:pPr>
      <w:bookmarkStart w:id="34" w:name="_Toc210248800"/>
      <w:bookmarkStart w:id="35" w:name="_Toc206011363"/>
      <w:r>
        <w:lastRenderedPageBreak/>
        <w:t>Information Gathering</w:t>
      </w:r>
      <w:bookmarkEnd w:id="34"/>
      <w:bookmarkEnd w:id="35"/>
    </w:p>
    <w:p w14:paraId="68D38C4B" w14:textId="77777777" w:rsidR="00E6417E" w:rsidRDefault="00E6417E" w:rsidP="00E6417E">
      <w:pPr>
        <w:pStyle w:val="Heading2"/>
      </w:pPr>
      <w:bookmarkStart w:id="36" w:name="_Conduct_Search_Engine"/>
      <w:bookmarkStart w:id="37" w:name="_Toc2103395454"/>
      <w:bookmarkStart w:id="38" w:name="_Toc206011364"/>
      <w:bookmarkEnd w:id="36"/>
      <w:r w:rsidRPr="00263454">
        <w:t>Conduct Search Engine Discovery Reconnaissance for Information Leakage</w:t>
      </w:r>
      <w:bookmarkEnd w:id="37"/>
      <w:bookmarkEnd w:id="38"/>
    </w:p>
    <w:p w14:paraId="0B4F8E95" w14:textId="12DA6E89" w:rsidR="000822D1" w:rsidRDefault="007563A4" w:rsidP="000822D1">
      <w:pPr>
        <w:rPr>
          <w:lang w:val="en-SG"/>
        </w:rPr>
      </w:pPr>
      <w:r>
        <w:rPr>
          <w:lang w:val="en-SG"/>
        </w:rPr>
        <w:t xml:space="preserve">Objective: </w:t>
      </w:r>
      <w:r w:rsidR="000822D1" w:rsidRPr="000822D1">
        <w:rPr>
          <w:lang w:val="en-SG"/>
        </w:rPr>
        <w:t>Identify</w:t>
      </w:r>
      <w:r w:rsidR="0004048F">
        <w:rPr>
          <w:lang w:val="en-SG"/>
        </w:rPr>
        <w:t xml:space="preserve"> </w:t>
      </w:r>
      <w:r w:rsidR="000822D1" w:rsidRPr="000822D1">
        <w:rPr>
          <w:lang w:val="en-SG"/>
        </w:rPr>
        <w:t>sensitive information of the application</w:t>
      </w:r>
      <w:r w:rsidR="0004048F">
        <w:rPr>
          <w:lang w:val="en-SG"/>
        </w:rPr>
        <w:t xml:space="preserve"> or organisation</w:t>
      </w:r>
      <w:r w:rsidR="00E76FF2">
        <w:rPr>
          <w:lang w:val="en-SG"/>
        </w:rPr>
        <w:t xml:space="preserve"> that</w:t>
      </w:r>
      <w:r w:rsidR="000822D1" w:rsidRPr="000822D1">
        <w:rPr>
          <w:lang w:val="en-SG"/>
        </w:rPr>
        <w:t xml:space="preserve"> is exposed directly on the website</w:t>
      </w:r>
      <w:r w:rsidR="00E76FF2">
        <w:rPr>
          <w:lang w:val="en-SG"/>
        </w:rPr>
        <w:t>s in scope.</w:t>
      </w:r>
    </w:p>
    <w:p w14:paraId="3E8F8A09" w14:textId="1A318DAC" w:rsidR="006210D0" w:rsidRDefault="006210D0" w:rsidP="00A549DF">
      <w:r>
        <w:t xml:space="preserve">When searching for PDF files related to the smtp2go.com domain, </w:t>
      </w:r>
      <w:r w:rsidR="001D7A7D">
        <w:t xml:space="preserve">the top result </w:t>
      </w:r>
      <w:r w:rsidR="00FA4E3A">
        <w:t xml:space="preserve">leads to a PII disclosure </w:t>
      </w:r>
      <w:r w:rsidR="00940139">
        <w:t xml:space="preserve">where </w:t>
      </w:r>
      <w:r w:rsidR="00AF7F5B">
        <w:t>the</w:t>
      </w:r>
      <w:r w:rsidR="00940139">
        <w:t xml:space="preserve"> Employe</w:t>
      </w:r>
      <w:r w:rsidR="00C23666">
        <w:t>r</w:t>
      </w:r>
      <w:r w:rsidR="00940139">
        <w:t xml:space="preserve"> Identification Number (EIN) is leaked.</w:t>
      </w:r>
      <w:r w:rsidR="00C23666">
        <w:t xml:space="preserve"> This is a vulne</w:t>
      </w:r>
      <w:r w:rsidR="00F75E47">
        <w:t xml:space="preserve">rability </w:t>
      </w:r>
      <w:r w:rsidR="00AF7F5B">
        <w:t xml:space="preserve">classified </w:t>
      </w:r>
      <w:r w:rsidR="00F75E47">
        <w:t xml:space="preserve">under </w:t>
      </w:r>
      <w:r w:rsidR="00A549DF">
        <w:t>“</w:t>
      </w:r>
      <w:r w:rsidR="00A549DF" w:rsidRPr="00972976">
        <w:t>CWE-312: Cleartext Storage of Sensitive Information</w:t>
      </w:r>
      <w:r w:rsidR="00A549DF">
        <w:t>”</w:t>
      </w:r>
      <w:r w:rsidR="00F75E47">
        <w:t>.</w:t>
      </w:r>
    </w:p>
    <w:p w14:paraId="6A626A8C" w14:textId="2DE3D706" w:rsidR="00F1357A" w:rsidRDefault="003334DD" w:rsidP="00AF7F5B">
      <w:pPr>
        <w:jc w:val="center"/>
        <w:rPr>
          <w:lang w:val="en-SG"/>
        </w:rPr>
      </w:pPr>
      <w:r w:rsidRPr="008471A7">
        <w:rPr>
          <w:noProof/>
          <w:lang w:val="en-SG"/>
        </w:rPr>
        <w:drawing>
          <wp:inline distT="0" distB="0" distL="0" distR="0" wp14:anchorId="5486B619" wp14:editId="5BC998F9">
            <wp:extent cx="3398520" cy="2450429"/>
            <wp:effectExtent l="0" t="0" r="0" b="7620"/>
            <wp:docPr id="958105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0573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0316" cy="245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5BFA" w14:textId="47130811" w:rsidR="00AF7F5B" w:rsidRDefault="00AF7F5B" w:rsidP="00AF7F5B">
      <w:pPr>
        <w:jc w:val="center"/>
        <w:rPr>
          <w:lang w:val="en-SG"/>
        </w:rPr>
      </w:pPr>
      <w:r>
        <w:rPr>
          <w:lang w:val="en-SG"/>
        </w:rPr>
        <w:t>Figure 1.1 – Search result of PDF files related to smtp2go.com</w:t>
      </w:r>
    </w:p>
    <w:p w14:paraId="3AFA2C7C" w14:textId="77777777" w:rsidR="00AF7F5B" w:rsidRDefault="00AF7F5B" w:rsidP="00AF7F5B">
      <w:pPr>
        <w:jc w:val="center"/>
      </w:pPr>
      <w:r w:rsidRPr="00722462">
        <w:rPr>
          <w:noProof/>
          <w:lang w:val="en-SG"/>
        </w:rPr>
        <w:drawing>
          <wp:inline distT="0" distB="0" distL="0" distR="0" wp14:anchorId="7515954A" wp14:editId="6C312998">
            <wp:extent cx="3088640" cy="3109170"/>
            <wp:effectExtent l="0" t="0" r="0" b="0"/>
            <wp:docPr id="206752004" name="Picture 1" descr="A form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2004" name="Picture 1" descr="A form with text and number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5818" cy="31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CD9A" w14:textId="190F9AA1" w:rsidR="00AF7F5B" w:rsidRPr="00AF7F5B" w:rsidRDefault="00AF7F5B" w:rsidP="00AF7F5B">
      <w:pPr>
        <w:jc w:val="center"/>
      </w:pPr>
      <w:r>
        <w:t>Figure 1.2 – W-9 form with EIN revealed</w:t>
      </w:r>
    </w:p>
    <w:p w14:paraId="5A52D4DE" w14:textId="77777777" w:rsidR="00E6417E" w:rsidRDefault="00E6417E" w:rsidP="00E6417E">
      <w:pPr>
        <w:pStyle w:val="Heading2"/>
      </w:pPr>
      <w:bookmarkStart w:id="39" w:name="_Toc1158211162"/>
      <w:bookmarkStart w:id="40" w:name="_Toc206011365"/>
      <w:r w:rsidRPr="00263454">
        <w:lastRenderedPageBreak/>
        <w:t>Fingerprint Web Server</w:t>
      </w:r>
      <w:bookmarkEnd w:id="39"/>
      <w:bookmarkEnd w:id="40"/>
    </w:p>
    <w:p w14:paraId="4233F314" w14:textId="584E857E" w:rsidR="00AF7F5B" w:rsidRPr="00AF7F5B" w:rsidRDefault="00AF7F5B" w:rsidP="00AF7F5B">
      <w:pPr>
        <w:rPr>
          <w:lang w:val="en-SG"/>
        </w:rPr>
      </w:pPr>
      <w:r>
        <w:rPr>
          <w:lang w:val="en-SG"/>
        </w:rPr>
        <w:t xml:space="preserve">Objective: </w:t>
      </w:r>
      <w:r w:rsidRPr="00AF7F5B">
        <w:rPr>
          <w:lang w:val="en-SG"/>
        </w:rPr>
        <w:t>Determine the version and type of a running web server to enable further discovery of any known vulnerabilities.</w:t>
      </w:r>
    </w:p>
    <w:p w14:paraId="774AC8F5" w14:textId="77541B8C" w:rsidR="00A87A64" w:rsidRDefault="000B0BEB" w:rsidP="000B0BEB">
      <w:pPr>
        <w:pStyle w:val="Heading3"/>
      </w:pPr>
      <w:bookmarkStart w:id="41" w:name="_Banner_grabbing_1"/>
      <w:bookmarkStart w:id="42" w:name="_Toc726433342"/>
      <w:bookmarkStart w:id="43" w:name="_Toc206011366"/>
      <w:bookmarkEnd w:id="41"/>
      <w:r>
        <w:t>Banner grabbing</w:t>
      </w:r>
      <w:bookmarkEnd w:id="42"/>
      <w:bookmarkEnd w:id="43"/>
    </w:p>
    <w:p w14:paraId="67CED03F" w14:textId="699BE201" w:rsidR="003C4042" w:rsidRDefault="00C62FC3" w:rsidP="004C3F95">
      <w:pPr>
        <w:spacing w:line="360" w:lineRule="auto"/>
        <w:rPr>
          <w:lang w:val="en-SG"/>
        </w:rPr>
      </w:pPr>
      <w:r>
        <w:rPr>
          <w:lang w:val="en-SG"/>
        </w:rPr>
        <w:t xml:space="preserve">Using </w:t>
      </w:r>
      <w:r w:rsidR="00943CA5">
        <w:rPr>
          <w:lang w:val="en-SG"/>
        </w:rPr>
        <w:t>BurpSuit</w:t>
      </w:r>
      <w:r w:rsidR="006E0B50">
        <w:rPr>
          <w:lang w:val="en-SG"/>
        </w:rPr>
        <w:t>e</w:t>
      </w:r>
      <w:r w:rsidR="00A91D78">
        <w:rPr>
          <w:lang w:val="en-SG"/>
        </w:rPr>
        <w:t xml:space="preserve"> to </w:t>
      </w:r>
      <w:r w:rsidR="00943CA5">
        <w:rPr>
          <w:lang w:val="en-SG"/>
        </w:rPr>
        <w:t>intercept the respons</w:t>
      </w:r>
      <w:r w:rsidR="006E0B50">
        <w:rPr>
          <w:lang w:val="en-SG"/>
        </w:rPr>
        <w:t>e</w:t>
      </w:r>
      <w:r w:rsidR="00A91D78">
        <w:rPr>
          <w:lang w:val="en-SG"/>
        </w:rPr>
        <w:t xml:space="preserve"> for each request sent for each </w:t>
      </w:r>
      <w:r w:rsidR="00AA6AD2">
        <w:rPr>
          <w:lang w:val="en-SG"/>
        </w:rPr>
        <w:t xml:space="preserve">of the domains in scope, </w:t>
      </w:r>
      <w:r w:rsidR="004A6449">
        <w:rPr>
          <w:lang w:val="en-SG"/>
        </w:rPr>
        <w:t>the HTTP header may</w:t>
      </w:r>
      <w:r w:rsidR="00B96D2B">
        <w:rPr>
          <w:lang w:val="en-SG"/>
        </w:rPr>
        <w:t xml:space="preserve"> reveal </w:t>
      </w:r>
      <w:r w:rsidR="0007639E">
        <w:rPr>
          <w:lang w:val="en-SG"/>
        </w:rPr>
        <w:t>sensitive information.</w:t>
      </w:r>
    </w:p>
    <w:p w14:paraId="4DE21185" w14:textId="460141E1" w:rsidR="003C4042" w:rsidRDefault="0064497C" w:rsidP="004C3F95">
      <w:pPr>
        <w:spacing w:line="360" w:lineRule="auto"/>
      </w:pPr>
      <w:r>
        <w:rPr>
          <w:lang w:val="en-SG"/>
        </w:rPr>
        <w:t>On the smtp2go.com domain</w:t>
      </w:r>
      <w:r w:rsidR="0007639E">
        <w:rPr>
          <w:lang w:val="en-SG"/>
        </w:rPr>
        <w:t xml:space="preserve">, </w:t>
      </w:r>
      <w:r>
        <w:rPr>
          <w:lang w:val="en-SG"/>
        </w:rPr>
        <w:t>the</w:t>
      </w:r>
      <w:r w:rsidR="00EE0D00">
        <w:rPr>
          <w:lang w:val="en-SG"/>
        </w:rPr>
        <w:t xml:space="preserve"> response header </w:t>
      </w:r>
      <w:r w:rsidR="00CF21F7">
        <w:rPr>
          <w:lang w:val="en-SG"/>
        </w:rPr>
        <w:t>revealed</w:t>
      </w:r>
      <w:r w:rsidR="00EE0D00">
        <w:rPr>
          <w:lang w:val="en-SG"/>
        </w:rPr>
        <w:t xml:space="preserve"> </w:t>
      </w:r>
      <w:r w:rsidR="00CF21F7">
        <w:rPr>
          <w:lang w:val="en-SG"/>
        </w:rPr>
        <w:t>the</w:t>
      </w:r>
      <w:r w:rsidR="00895C2B">
        <w:rPr>
          <w:lang w:val="en-SG"/>
        </w:rPr>
        <w:t xml:space="preserve"> </w:t>
      </w:r>
      <w:r w:rsidR="00CF21F7">
        <w:rPr>
          <w:lang w:val="en-SG"/>
        </w:rPr>
        <w:t>server version</w:t>
      </w:r>
      <w:r w:rsidR="00895C2B">
        <w:rPr>
          <w:lang w:val="en-SG"/>
        </w:rPr>
        <w:t xml:space="preserve">, </w:t>
      </w:r>
      <w:r w:rsidR="00895C2B" w:rsidRPr="00895C2B">
        <w:t>technologies used</w:t>
      </w:r>
      <w:r w:rsidR="00CF21F7">
        <w:rPr>
          <w:lang w:val="en-SG"/>
        </w:rPr>
        <w:t xml:space="preserve"> </w:t>
      </w:r>
      <w:r w:rsidR="00982750">
        <w:rPr>
          <w:lang w:val="en-SG"/>
        </w:rPr>
        <w:t>and the operating system (Apache 2.4.62</w:t>
      </w:r>
      <w:r w:rsidR="00895C2B">
        <w:rPr>
          <w:lang w:val="en-SG"/>
        </w:rPr>
        <w:t xml:space="preserve"> Debian).</w:t>
      </w:r>
      <w:r w:rsidR="004C3F95">
        <w:rPr>
          <w:lang w:val="en-SG"/>
        </w:rPr>
        <w:t xml:space="preserve"> This is a “</w:t>
      </w:r>
      <w:r w:rsidR="004C3F95" w:rsidRPr="004C3F95">
        <w:t>HTTP Header Information Disclosure</w:t>
      </w:r>
      <w:r w:rsidR="004C3F95">
        <w:t xml:space="preserve">” vulnerability </w:t>
      </w:r>
      <w:r w:rsidR="00AF7F5B">
        <w:t xml:space="preserve">classified </w:t>
      </w:r>
      <w:r w:rsidR="004C3F95">
        <w:t xml:space="preserve">under </w:t>
      </w:r>
      <w:r w:rsidR="00A549DF">
        <w:t>“</w:t>
      </w:r>
      <w:r w:rsidR="004C3F95">
        <w:t>CWE-200</w:t>
      </w:r>
      <w:r w:rsidR="00A549DF">
        <w:t xml:space="preserve">: </w:t>
      </w:r>
      <w:r w:rsidR="00A549DF" w:rsidRPr="00CC3609">
        <w:t>Exposure of Sensitive Information to an Unauthorized Actor</w:t>
      </w:r>
      <w:r w:rsidR="00A549DF">
        <w:t>”</w:t>
      </w:r>
      <w:r w:rsidR="004C3F95">
        <w:t>.</w:t>
      </w:r>
    </w:p>
    <w:p w14:paraId="0A11FD49" w14:textId="7B05B46F" w:rsidR="005C2A0E" w:rsidRDefault="003C4042" w:rsidP="004C3F95">
      <w:pPr>
        <w:spacing w:line="360" w:lineRule="auto"/>
      </w:pPr>
      <w:r w:rsidRPr="2EB14604">
        <w:rPr>
          <w:lang w:val="en-US"/>
        </w:rPr>
        <w:t xml:space="preserve">The same vulnerability is found on the </w:t>
      </w:r>
      <w:r w:rsidR="00350455" w:rsidRPr="2EB14604">
        <w:rPr>
          <w:lang w:val="en-US"/>
        </w:rPr>
        <w:t>app.smtp2go.com domain</w:t>
      </w:r>
      <w:r w:rsidR="0012225E">
        <w:rPr>
          <w:lang w:val="en-US"/>
        </w:rPr>
        <w:t xml:space="preserve">, </w:t>
      </w:r>
      <w:r w:rsidR="00350455" w:rsidRPr="2EB14604">
        <w:rPr>
          <w:lang w:val="en-US"/>
        </w:rPr>
        <w:t xml:space="preserve">revealing the </w:t>
      </w:r>
      <w:r w:rsidR="00744F71" w:rsidRPr="2EB14604">
        <w:rPr>
          <w:lang w:val="en-US"/>
        </w:rPr>
        <w:t xml:space="preserve">server </w:t>
      </w:r>
      <w:r w:rsidR="008C1B7F" w:rsidRPr="2EB14604">
        <w:rPr>
          <w:lang w:val="en-US"/>
        </w:rPr>
        <w:t>used (</w:t>
      </w:r>
      <w:r w:rsidR="00593E9B" w:rsidRPr="2EB14604">
        <w:rPr>
          <w:lang w:val="en-US"/>
        </w:rPr>
        <w:t>gunicorn</w:t>
      </w:r>
      <w:r w:rsidR="008C1B7F" w:rsidRPr="2EB14604">
        <w:rPr>
          <w:lang w:val="en-US"/>
        </w:rPr>
        <w:t>)</w:t>
      </w:r>
      <w:r w:rsidR="009F2567" w:rsidRPr="2EB14604">
        <w:rPr>
          <w:lang w:val="en-US"/>
        </w:rPr>
        <w:t xml:space="preserve">. </w:t>
      </w:r>
      <w:r w:rsidR="0013160C">
        <w:rPr>
          <w:lang w:val="en-US"/>
        </w:rPr>
        <w:t xml:space="preserve">This </w:t>
      </w:r>
      <w:r w:rsidR="0013160C" w:rsidRPr="00C82FFD">
        <w:rPr>
          <w:lang w:val="en-SG"/>
        </w:rPr>
        <w:t xml:space="preserve">suggests a Python-based backend </w:t>
      </w:r>
      <w:r w:rsidR="0013160C">
        <w:rPr>
          <w:lang w:val="en-SG"/>
        </w:rPr>
        <w:t>running on a UNIX system.</w:t>
      </w:r>
    </w:p>
    <w:p w14:paraId="1C3A2DE2" w14:textId="52682837" w:rsidR="00510BA2" w:rsidRPr="005A0751" w:rsidRDefault="00510BA2" w:rsidP="005A0751">
      <w:pPr>
        <w:rPr>
          <w:lang w:val="en-SG"/>
        </w:rPr>
      </w:pPr>
      <w:r>
        <w:t xml:space="preserve">The </w:t>
      </w:r>
      <w:r w:rsidR="00EA665C">
        <w:t xml:space="preserve">request to </w:t>
      </w:r>
      <w:r w:rsidR="005A0751">
        <w:t xml:space="preserve">the </w:t>
      </w:r>
      <w:r w:rsidR="00EA665C">
        <w:t>api.smtp2go.com</w:t>
      </w:r>
      <w:r w:rsidR="005A0751">
        <w:t xml:space="preserve"> domain</w:t>
      </w:r>
      <w:r w:rsidR="00EA665C">
        <w:t xml:space="preserve"> </w:t>
      </w:r>
      <w:r>
        <w:t>did not provide much informatio</w:t>
      </w:r>
      <w:r w:rsidR="00084456">
        <w:t>n</w:t>
      </w:r>
      <w:r w:rsidR="009B42A2">
        <w:t>, so t</w:t>
      </w:r>
      <w:r w:rsidR="00563DAC">
        <w:t xml:space="preserve">he result </w:t>
      </w:r>
      <w:r w:rsidR="007E2013">
        <w:t>is</w:t>
      </w:r>
      <w:r w:rsidR="00563DAC">
        <w:t xml:space="preserve"> in the </w:t>
      </w:r>
      <w:r w:rsidR="00553551">
        <w:t>A</w:t>
      </w:r>
      <w:r w:rsidR="00563DAC">
        <w:t>ppendix</w:t>
      </w:r>
      <w:r w:rsidR="00162E40">
        <w:t xml:space="preserve"> section</w:t>
      </w:r>
      <w:r w:rsidR="00563DAC">
        <w:t xml:space="preserve"> </w:t>
      </w:r>
      <w:r w:rsidR="00162E40">
        <w:t>(</w:t>
      </w:r>
      <w:hyperlink w:anchor="_Banner_grabbing" w:history="1">
        <w:r w:rsidR="00A44A82" w:rsidRPr="00A44A82">
          <w:rPr>
            <w:rStyle w:val="Hyperlink"/>
          </w:rPr>
          <w:t>Banner grabbing</w:t>
        </w:r>
      </w:hyperlink>
      <w:r w:rsidR="00162E40">
        <w:t>)</w:t>
      </w:r>
      <w:r w:rsidR="00553551">
        <w:t>.</w:t>
      </w:r>
    </w:p>
    <w:p w14:paraId="59DCCEE5" w14:textId="0F3258F5" w:rsidR="004270CB" w:rsidRDefault="000D0A19" w:rsidP="004270CB">
      <w:pPr>
        <w:spacing w:before="0"/>
        <w:jc w:val="center"/>
        <w:rPr>
          <w:lang w:val="en-SG"/>
        </w:rPr>
      </w:pPr>
      <w:r w:rsidRPr="000D0A19">
        <w:rPr>
          <w:noProof/>
          <w:lang w:val="en-SG"/>
        </w:rPr>
        <w:drawing>
          <wp:inline distT="0" distB="0" distL="0" distR="0" wp14:anchorId="198B597E" wp14:editId="7BBD0B91">
            <wp:extent cx="3025402" cy="1127858"/>
            <wp:effectExtent l="0" t="0" r="3810" b="0"/>
            <wp:docPr id="158522016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0164" name="Picture 1" descr="A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1A83" w14:textId="77777777" w:rsidR="004270CB" w:rsidRDefault="004270CB" w:rsidP="004270CB">
      <w:pPr>
        <w:spacing w:before="0"/>
        <w:jc w:val="center"/>
        <w:rPr>
          <w:lang w:val="en-SG"/>
        </w:rPr>
      </w:pPr>
      <w:r>
        <w:rPr>
          <w:lang w:val="en-SG"/>
        </w:rPr>
        <w:t>Figure 2.1 – Response by smtp2go.com domain</w:t>
      </w:r>
    </w:p>
    <w:p w14:paraId="43D7B59B" w14:textId="0D1B0912" w:rsidR="004270CB" w:rsidRDefault="00DC6F63" w:rsidP="004270CB">
      <w:pPr>
        <w:rPr>
          <w:lang w:val="en-SG"/>
        </w:rPr>
      </w:pPr>
      <w:r w:rsidRPr="00DC6F63">
        <w:rPr>
          <w:noProof/>
          <w:lang w:val="en-SG"/>
        </w:rPr>
        <w:drawing>
          <wp:inline distT="0" distB="0" distL="0" distR="0" wp14:anchorId="6137AE4F" wp14:editId="63E1FA34">
            <wp:extent cx="5334462" cy="1508891"/>
            <wp:effectExtent l="0" t="0" r="0" b="0"/>
            <wp:docPr id="292248445" name="Picture 1" descr="A computer screen 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48445" name="Picture 1" descr="A computer screen shot of a numb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4ED9" w14:textId="0F9564EC" w:rsidR="004270CB" w:rsidRPr="004270CB" w:rsidRDefault="004270CB" w:rsidP="004270CB">
      <w:pPr>
        <w:jc w:val="center"/>
        <w:rPr>
          <w:lang w:val="en-SG"/>
        </w:rPr>
      </w:pPr>
      <w:r>
        <w:rPr>
          <w:lang w:val="en-SG"/>
        </w:rPr>
        <w:t>Figure 2.2 – Response by app.smtp2go.com domain</w:t>
      </w:r>
    </w:p>
    <w:p w14:paraId="72CB2C2C" w14:textId="2FDF290B" w:rsidR="0013160C" w:rsidRDefault="0013160C">
      <w:pPr>
        <w:spacing w:before="0"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val="en-SG"/>
          <w14:ligatures w14:val="standardContextual"/>
        </w:rPr>
      </w:pPr>
      <w:r>
        <w:br w:type="page"/>
      </w:r>
    </w:p>
    <w:p w14:paraId="27618E57" w14:textId="77777777" w:rsidR="00E6417E" w:rsidRDefault="00E6417E" w:rsidP="00E6417E">
      <w:pPr>
        <w:pStyle w:val="Heading2"/>
      </w:pPr>
      <w:bookmarkStart w:id="44" w:name="_Toc98952200"/>
      <w:bookmarkStart w:id="45" w:name="_Toc206011367"/>
      <w:r w:rsidRPr="00263454">
        <w:lastRenderedPageBreak/>
        <w:t>Review Webserver Metafiles for Information Leakage</w:t>
      </w:r>
      <w:bookmarkEnd w:id="44"/>
      <w:bookmarkEnd w:id="45"/>
    </w:p>
    <w:p w14:paraId="4F9D69C6" w14:textId="7B3D6B4D" w:rsidR="00E861BD" w:rsidRPr="00E861BD" w:rsidRDefault="00E861BD" w:rsidP="00E861BD">
      <w:pPr>
        <w:rPr>
          <w:lang w:val="en-SG"/>
        </w:rPr>
      </w:pPr>
      <w:r>
        <w:rPr>
          <w:lang w:val="en-SG"/>
        </w:rPr>
        <w:t xml:space="preserve">Objective: </w:t>
      </w:r>
      <w:r w:rsidRPr="00E861BD">
        <w:rPr>
          <w:lang w:val="en-SG"/>
        </w:rPr>
        <w:t>Identify hidden or obfuscated paths and functionality through the analysis of metadata files.</w:t>
      </w:r>
      <w:r>
        <w:rPr>
          <w:lang w:val="en-SG"/>
        </w:rPr>
        <w:t xml:space="preserve"> </w:t>
      </w:r>
      <w:r w:rsidRPr="00E861BD">
        <w:rPr>
          <w:lang w:val="en-SG"/>
        </w:rPr>
        <w:t>Extract and map other information that could lead to better understanding of the systems at hand.</w:t>
      </w:r>
    </w:p>
    <w:p w14:paraId="61DFAE0A" w14:textId="456848D1" w:rsidR="00977447" w:rsidRPr="00977447" w:rsidRDefault="00977447" w:rsidP="00977447">
      <w:pPr>
        <w:pStyle w:val="Heading3"/>
      </w:pPr>
      <w:bookmarkStart w:id="46" w:name="_Toc571526523"/>
      <w:bookmarkStart w:id="47" w:name="_Toc206011368"/>
      <w:r>
        <w:t>Robots &amp; Sitemap</w:t>
      </w:r>
      <w:bookmarkEnd w:id="46"/>
      <w:bookmarkEnd w:id="47"/>
    </w:p>
    <w:p w14:paraId="2B24D51E" w14:textId="3BF68059" w:rsidR="0087563D" w:rsidRPr="0087563D" w:rsidRDefault="00977447" w:rsidP="0087563D">
      <w:pPr>
        <w:rPr>
          <w:lang w:val="en-SG"/>
        </w:rPr>
      </w:pPr>
      <w:r>
        <w:rPr>
          <w:lang w:val="en-SG"/>
        </w:rPr>
        <w:t xml:space="preserve">In robots.txt, </w:t>
      </w:r>
      <w:r w:rsidR="000B1276">
        <w:rPr>
          <w:lang w:val="en-SG"/>
        </w:rPr>
        <w:t>only</w:t>
      </w:r>
      <w:r w:rsidR="0087563D">
        <w:rPr>
          <w:lang w:val="en-SG"/>
        </w:rPr>
        <w:t xml:space="preserve"> a sitemap</w:t>
      </w:r>
      <w:r w:rsidR="00231C7E">
        <w:rPr>
          <w:lang w:val="en-SG"/>
        </w:rPr>
        <w:t xml:space="preserve"> </w:t>
      </w:r>
      <w:r w:rsidR="00B95084">
        <w:rPr>
          <w:lang w:val="en-SG"/>
        </w:rPr>
        <w:t xml:space="preserve">is discovered </w:t>
      </w:r>
      <w:r w:rsidR="00231C7E">
        <w:rPr>
          <w:lang w:val="en-SG"/>
        </w:rPr>
        <w:t xml:space="preserve">at </w:t>
      </w:r>
      <w:hyperlink r:id="rId18" w:history="1">
        <w:r w:rsidR="00231C7E" w:rsidRPr="00D05E98">
          <w:rPr>
            <w:rStyle w:val="Hyperlink"/>
            <w:lang w:val="en-SG"/>
          </w:rPr>
          <w:t>https://www.smtp2go.com/sitemap_index.xml</w:t>
        </w:r>
      </w:hyperlink>
      <w:r w:rsidR="00231C7E">
        <w:rPr>
          <w:lang w:val="en-SG"/>
        </w:rPr>
        <w:t xml:space="preserve">, </w:t>
      </w:r>
      <w:r w:rsidR="0087563D">
        <w:rPr>
          <w:lang w:val="en-SG"/>
        </w:rPr>
        <w:t xml:space="preserve">which </w:t>
      </w:r>
      <w:r w:rsidR="0087563D" w:rsidRPr="00C929CE">
        <w:t xml:space="preserve">is a file that lists the pages of </w:t>
      </w:r>
      <w:r w:rsidR="00C715D6">
        <w:t>the</w:t>
      </w:r>
      <w:r w:rsidR="0087563D" w:rsidRPr="00C929CE">
        <w:t xml:space="preserve"> website</w:t>
      </w:r>
      <w:r w:rsidR="00D13283">
        <w:t xml:space="preserve">. The sitemap did not </w:t>
      </w:r>
      <w:r w:rsidR="00EB41C8">
        <w:t xml:space="preserve">reveal </w:t>
      </w:r>
      <w:r w:rsidR="00D13283">
        <w:t xml:space="preserve">any interesting </w:t>
      </w:r>
      <w:r w:rsidR="00EB41C8">
        <w:t xml:space="preserve">pages </w:t>
      </w:r>
      <w:r w:rsidR="00F72567">
        <w:t>other than those already discovered during passive reconnaissance</w:t>
      </w:r>
      <w:r w:rsidR="00237DB2">
        <w:t xml:space="preserve"> and it</w:t>
      </w:r>
      <w:r w:rsidR="003C00F1">
        <w:t>s results can be found in the Appendix section</w:t>
      </w:r>
      <w:r w:rsidR="00162E40">
        <w:t xml:space="preserve"> (</w:t>
      </w:r>
      <w:hyperlink w:anchor="_Sitemap_results" w:history="1">
        <w:r w:rsidR="00162E40" w:rsidRPr="00162E40">
          <w:rPr>
            <w:rStyle w:val="Hyperlink"/>
          </w:rPr>
          <w:t>Sitemap results</w:t>
        </w:r>
      </w:hyperlink>
      <w:r w:rsidR="00162E40">
        <w:t>)</w:t>
      </w:r>
      <w:r w:rsidR="00F72567">
        <w:t>.</w:t>
      </w:r>
    </w:p>
    <w:p w14:paraId="2C572D2D" w14:textId="785B94C9" w:rsidR="001A06CD" w:rsidRDefault="00BD36B4" w:rsidP="00DC02AC">
      <w:pPr>
        <w:spacing w:before="0" w:after="0"/>
        <w:rPr>
          <w:rFonts w:eastAsiaTheme="majorEastAsia" w:cstheme="majorBidi"/>
          <w:color w:val="0F4761" w:themeColor="accent1" w:themeShade="BF"/>
          <w:sz w:val="28"/>
          <w:szCs w:val="28"/>
        </w:rPr>
      </w:pPr>
      <w:r w:rsidRPr="00F1456C">
        <w:rPr>
          <w:noProof/>
        </w:rPr>
        <w:drawing>
          <wp:inline distT="0" distB="0" distL="0" distR="0" wp14:anchorId="35B13F52" wp14:editId="655053BF">
            <wp:extent cx="5731510" cy="2537460"/>
            <wp:effectExtent l="0" t="0" r="2540" b="0"/>
            <wp:docPr id="1113370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7055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CE2E" w14:textId="5E13000E" w:rsidR="00F10601" w:rsidRPr="00DC02AC" w:rsidRDefault="00F10601" w:rsidP="00F10601">
      <w:pPr>
        <w:jc w:val="center"/>
      </w:pPr>
      <w:r>
        <w:t>Figure 3.1 – robots.txt file content</w:t>
      </w:r>
    </w:p>
    <w:p w14:paraId="4A8C905C" w14:textId="1F365BEC" w:rsidR="00C2323D" w:rsidRDefault="00C2323D">
      <w:pPr>
        <w:spacing w:before="0"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val="en-SG"/>
          <w14:ligatures w14:val="standardContextual"/>
        </w:rPr>
      </w:pPr>
      <w:r>
        <w:br w:type="page"/>
      </w:r>
    </w:p>
    <w:p w14:paraId="3B9059E3" w14:textId="77777777" w:rsidR="0007639E" w:rsidRDefault="0007639E" w:rsidP="0007639E">
      <w:pPr>
        <w:pStyle w:val="Heading2"/>
      </w:pPr>
      <w:bookmarkStart w:id="48" w:name="_Toc484863182"/>
      <w:bookmarkStart w:id="49" w:name="_Toc206011369"/>
      <w:r>
        <w:lastRenderedPageBreak/>
        <w:t>Fingerprint Web Application</w:t>
      </w:r>
      <w:bookmarkEnd w:id="48"/>
      <w:bookmarkEnd w:id="49"/>
    </w:p>
    <w:p w14:paraId="10A558C4" w14:textId="5EC0D892" w:rsidR="000049D4" w:rsidRPr="000049D4" w:rsidRDefault="000049D4" w:rsidP="000049D4">
      <w:pPr>
        <w:rPr>
          <w:lang w:val="en-SG"/>
        </w:rPr>
      </w:pPr>
      <w:r>
        <w:rPr>
          <w:lang w:val="en-SG"/>
        </w:rPr>
        <w:t xml:space="preserve">Objective: </w:t>
      </w:r>
      <w:r w:rsidRPr="000049D4">
        <w:rPr>
          <w:lang w:val="en-SG"/>
        </w:rPr>
        <w:t>Fingerprint the components being used by the web applications.</w:t>
      </w:r>
    </w:p>
    <w:p w14:paraId="2D9C8352" w14:textId="6C66B7B6" w:rsidR="0007639E" w:rsidRDefault="0007639E" w:rsidP="001618CE">
      <w:pPr>
        <w:pStyle w:val="Heading3"/>
        <w:spacing w:before="0"/>
      </w:pPr>
      <w:bookmarkStart w:id="50" w:name="_Toc305344349"/>
      <w:bookmarkStart w:id="51" w:name="_Toc206011370"/>
      <w:r>
        <w:t>Dirbusting</w:t>
      </w:r>
      <w:bookmarkEnd w:id="50"/>
      <w:bookmarkEnd w:id="51"/>
    </w:p>
    <w:p w14:paraId="0F3B1452" w14:textId="34C6AD22" w:rsidR="00F10601" w:rsidRPr="00F10601" w:rsidRDefault="00F10601" w:rsidP="00F10601">
      <w:pPr>
        <w:rPr>
          <w:lang w:val="en-SG"/>
        </w:rPr>
      </w:pPr>
      <w:r>
        <w:rPr>
          <w:lang w:val="en-SG"/>
        </w:rPr>
        <w:t xml:space="preserve">With the gobuster tool, </w:t>
      </w:r>
      <w:r w:rsidR="00D31E0B">
        <w:rPr>
          <w:lang w:val="en-SG"/>
        </w:rPr>
        <w:t xml:space="preserve">directories present on the </w:t>
      </w:r>
      <w:r w:rsidR="005940F4">
        <w:rPr>
          <w:lang w:val="en-SG"/>
        </w:rPr>
        <w:t xml:space="preserve">website </w:t>
      </w:r>
      <w:r w:rsidR="00F401EA">
        <w:rPr>
          <w:lang w:val="en-SG"/>
        </w:rPr>
        <w:t xml:space="preserve">are found by </w:t>
      </w:r>
      <w:r w:rsidR="008F6EBC">
        <w:rPr>
          <w:lang w:val="en-SG"/>
        </w:rPr>
        <w:t xml:space="preserve">brute forcing through a wordlist. The directory that is most </w:t>
      </w:r>
      <w:r w:rsidR="00F35602">
        <w:rPr>
          <w:lang w:val="en-SG"/>
        </w:rPr>
        <w:t xml:space="preserve">interesting is wp-config, which is a file commonly found in applications running Wordpress. However, since the status code </w:t>
      </w:r>
      <w:r w:rsidR="00111B7E">
        <w:rPr>
          <w:lang w:val="en-SG"/>
        </w:rPr>
        <w:t xml:space="preserve">is 403, we do not have authorised access to the directory. Hence, </w:t>
      </w:r>
      <w:r w:rsidR="00C2323D">
        <w:rPr>
          <w:lang w:val="en-SG"/>
        </w:rPr>
        <w:t>there are no findings in this section.</w:t>
      </w:r>
    </w:p>
    <w:p w14:paraId="68669E4E" w14:textId="77777777" w:rsidR="0007639E" w:rsidRDefault="0007639E" w:rsidP="0007639E">
      <w:r w:rsidRPr="00D94DB0">
        <w:rPr>
          <w:noProof/>
        </w:rPr>
        <w:drawing>
          <wp:inline distT="0" distB="0" distL="0" distR="0" wp14:anchorId="1330A842" wp14:editId="4CB3A5AC">
            <wp:extent cx="5731510" cy="3083560"/>
            <wp:effectExtent l="0" t="0" r="2540" b="2540"/>
            <wp:docPr id="118052212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22129" name="Picture 1" descr="A computer screen shot of a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D90C" w14:textId="7BB452F5" w:rsidR="00FC4E9D" w:rsidRDefault="00FC4E9D" w:rsidP="00FC4E9D">
      <w:pPr>
        <w:jc w:val="center"/>
        <w:rPr>
          <w:lang w:val="en-US"/>
        </w:rPr>
      </w:pPr>
      <w:r>
        <w:t>Figure 4.1 – dirbusting results on www.smtp2go.com</w:t>
      </w:r>
    </w:p>
    <w:p w14:paraId="22013C1A" w14:textId="21381EB6" w:rsidR="0007639E" w:rsidRDefault="0007639E" w:rsidP="0007639E">
      <w:pPr>
        <w:rPr>
          <w:b/>
          <w:bCs/>
        </w:rPr>
      </w:pPr>
      <w:r>
        <w:rPr>
          <w:noProof/>
        </w:rPr>
        <w:drawing>
          <wp:inline distT="0" distB="0" distL="0" distR="0" wp14:anchorId="22E78C15" wp14:editId="27F5B7E1">
            <wp:extent cx="5731510" cy="1305560"/>
            <wp:effectExtent l="0" t="0" r="2540" b="8890"/>
            <wp:docPr id="1129774943" name="Picture 1" descr="A white and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74943" name="Picture 1" descr="A white and black box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6F2E" w14:textId="3B8BF9F0" w:rsidR="00BF66F6" w:rsidRPr="00BF66F6" w:rsidRDefault="00BF66F6" w:rsidP="00BF66F6">
      <w:pPr>
        <w:jc w:val="center"/>
      </w:pPr>
      <w:r>
        <w:t>Figure 4.2 – 403 status code when browsing /wp-config</w:t>
      </w:r>
    </w:p>
    <w:p w14:paraId="4BD58903" w14:textId="037126CF" w:rsidR="0013160C" w:rsidRDefault="0013160C">
      <w:pPr>
        <w:spacing w:before="0" w:after="160" w:line="278" w:lineRule="auto"/>
        <w:rPr>
          <w:rFonts w:asciiTheme="minorHAnsi" w:eastAsiaTheme="majorEastAsia" w:hAnsiTheme="minorHAnsi" w:cstheme="majorBidi"/>
          <w:color w:val="0F4761" w:themeColor="accent1" w:themeShade="BF"/>
          <w:kern w:val="2"/>
          <w:sz w:val="28"/>
          <w:szCs w:val="28"/>
          <w:lang w:val="en-SG"/>
          <w14:ligatures w14:val="standardContextual"/>
        </w:rPr>
      </w:pPr>
      <w:r>
        <w:br w:type="page"/>
      </w:r>
    </w:p>
    <w:p w14:paraId="246B71A9" w14:textId="77777777" w:rsidR="0007639E" w:rsidRDefault="0007639E" w:rsidP="0007639E">
      <w:pPr>
        <w:pStyle w:val="Heading3"/>
        <w:spacing w:after="0"/>
      </w:pPr>
      <w:bookmarkStart w:id="52" w:name="_Tech_Stack_Detection"/>
      <w:bookmarkStart w:id="53" w:name="_Toc107527753"/>
      <w:bookmarkStart w:id="54" w:name="_Toc206011371"/>
      <w:bookmarkEnd w:id="52"/>
      <w:r>
        <w:lastRenderedPageBreak/>
        <w:t>Tech Stack Detection</w:t>
      </w:r>
      <w:bookmarkEnd w:id="53"/>
      <w:bookmarkEnd w:id="54"/>
    </w:p>
    <w:p w14:paraId="1C5D17EC" w14:textId="77777777" w:rsidR="00502974" w:rsidRPr="00502974" w:rsidRDefault="00502974" w:rsidP="008857BD">
      <w:pPr>
        <w:pStyle w:val="Heading4"/>
        <w:rPr>
          <w:b/>
        </w:rPr>
      </w:pPr>
      <w:r w:rsidRPr="00502974">
        <w:t>Server &amp; Technology Stack</w:t>
      </w:r>
    </w:p>
    <w:p w14:paraId="3A6B6983" w14:textId="4D842CC6" w:rsidR="00502974" w:rsidRPr="00502974" w:rsidRDefault="00502974" w:rsidP="008857BD">
      <w:pPr>
        <w:numPr>
          <w:ilvl w:val="0"/>
          <w:numId w:val="47"/>
        </w:numPr>
        <w:rPr>
          <w:lang w:val="en-SG"/>
        </w:rPr>
      </w:pPr>
      <w:r w:rsidRPr="00502974">
        <w:rPr>
          <w:lang w:val="en-SG"/>
        </w:rPr>
        <w:t>Apache 2.4.62 running on Debian Linux (smtp2go.com &amp; app.smtp2go.com</w:t>
      </w:r>
      <w:r w:rsidR="0004543A">
        <w:rPr>
          <w:lang w:val="en-SG"/>
        </w:rPr>
        <w:t>)</w:t>
      </w:r>
    </w:p>
    <w:p w14:paraId="45BBA9F2" w14:textId="2B562479" w:rsidR="00502974" w:rsidRPr="00502974" w:rsidRDefault="00502974" w:rsidP="008857BD">
      <w:pPr>
        <w:numPr>
          <w:ilvl w:val="0"/>
          <w:numId w:val="47"/>
        </w:numPr>
        <w:rPr>
          <w:lang w:val="en-SG"/>
        </w:rPr>
      </w:pPr>
      <w:r w:rsidRPr="00502974">
        <w:rPr>
          <w:lang w:val="en-SG"/>
        </w:rPr>
        <w:t xml:space="preserve">Cloudflare as a reverse proxy </w:t>
      </w:r>
      <w:r w:rsidR="0004543A">
        <w:rPr>
          <w:lang w:val="en-SG"/>
        </w:rPr>
        <w:t>(</w:t>
      </w:r>
      <w:r w:rsidRPr="00502974">
        <w:rPr>
          <w:lang w:val="en-SG"/>
        </w:rPr>
        <w:t>smtp2go.com</w:t>
      </w:r>
      <w:r w:rsidR="0004543A">
        <w:rPr>
          <w:lang w:val="en-SG"/>
        </w:rPr>
        <w:t>)</w:t>
      </w:r>
      <w:r w:rsidRPr="00502974">
        <w:rPr>
          <w:lang w:val="en-SG"/>
        </w:rPr>
        <w:t>.</w:t>
      </w:r>
    </w:p>
    <w:p w14:paraId="4B737D35" w14:textId="632A4E2D" w:rsidR="00502974" w:rsidRPr="00502974" w:rsidRDefault="00502974" w:rsidP="008857BD">
      <w:pPr>
        <w:numPr>
          <w:ilvl w:val="0"/>
          <w:numId w:val="47"/>
        </w:numPr>
        <w:rPr>
          <w:lang w:val="en-SG"/>
        </w:rPr>
      </w:pPr>
      <w:r w:rsidRPr="00502974">
        <w:rPr>
          <w:lang w:val="en-SG"/>
        </w:rPr>
        <w:t xml:space="preserve">Gunicorn for </w:t>
      </w:r>
      <w:r w:rsidR="0004543A">
        <w:rPr>
          <w:lang w:val="en-SG"/>
        </w:rPr>
        <w:t>(</w:t>
      </w:r>
      <w:r w:rsidRPr="00502974">
        <w:rPr>
          <w:lang w:val="en-SG"/>
        </w:rPr>
        <w:t>app.smtp2go.com</w:t>
      </w:r>
      <w:r w:rsidR="0004543A">
        <w:rPr>
          <w:lang w:val="en-SG"/>
        </w:rPr>
        <w:t>)</w:t>
      </w:r>
      <w:r w:rsidRPr="00502974">
        <w:rPr>
          <w:lang w:val="en-SG"/>
        </w:rPr>
        <w:t xml:space="preserve"> login endpoint.</w:t>
      </w:r>
    </w:p>
    <w:p w14:paraId="2897415B" w14:textId="78656E20" w:rsidR="00502974" w:rsidRPr="00502974" w:rsidRDefault="00502974" w:rsidP="008857BD">
      <w:pPr>
        <w:numPr>
          <w:ilvl w:val="0"/>
          <w:numId w:val="47"/>
        </w:numPr>
        <w:rPr>
          <w:lang w:val="en-SG"/>
        </w:rPr>
      </w:pPr>
      <w:r w:rsidRPr="00502974">
        <w:rPr>
          <w:lang w:val="en-SG"/>
        </w:rPr>
        <w:t>Bootstrap, jQuery (versions 3.6.4</w:t>
      </w:r>
      <w:r w:rsidR="005711E9">
        <w:rPr>
          <w:lang w:val="en-SG"/>
        </w:rPr>
        <w:t xml:space="preserve"> on smtp2go.com</w:t>
      </w:r>
      <w:r w:rsidRPr="00502974">
        <w:rPr>
          <w:lang w:val="en-SG"/>
        </w:rPr>
        <w:t xml:space="preserve"> &amp; 1.11.0</w:t>
      </w:r>
      <w:r w:rsidR="005711E9">
        <w:rPr>
          <w:lang w:val="en-SG"/>
        </w:rPr>
        <w:t xml:space="preserve"> on app.smtp2go.com</w:t>
      </w:r>
      <w:r w:rsidRPr="00502974">
        <w:rPr>
          <w:lang w:val="en-SG"/>
        </w:rPr>
        <w:t>), and HTML5 detected.</w:t>
      </w:r>
    </w:p>
    <w:p w14:paraId="4DB31780" w14:textId="1BD21F44" w:rsidR="00502974" w:rsidRDefault="00502974" w:rsidP="008857BD">
      <w:pPr>
        <w:numPr>
          <w:ilvl w:val="0"/>
          <w:numId w:val="47"/>
        </w:numPr>
        <w:rPr>
          <w:lang w:val="en-SG"/>
        </w:rPr>
      </w:pPr>
      <w:r w:rsidRPr="00502974">
        <w:rPr>
          <w:lang w:val="en-SG"/>
        </w:rPr>
        <w:t>WordPress present on both main and app subdomains.</w:t>
      </w:r>
    </w:p>
    <w:p w14:paraId="1A270E3E" w14:textId="4A0FEFF6" w:rsidR="001E0D24" w:rsidRDefault="001E0D24" w:rsidP="008857BD">
      <w:pPr>
        <w:numPr>
          <w:ilvl w:val="0"/>
          <w:numId w:val="47"/>
        </w:numPr>
        <w:rPr>
          <w:lang w:val="en-SG"/>
        </w:rPr>
      </w:pPr>
      <w:r>
        <w:rPr>
          <w:lang w:val="en-SG"/>
        </w:rPr>
        <w:t>IP addresses</w:t>
      </w:r>
    </w:p>
    <w:p w14:paraId="1929DA95" w14:textId="02CC588B" w:rsidR="001E0D24" w:rsidRDefault="001E0D24" w:rsidP="001E0D24">
      <w:pPr>
        <w:numPr>
          <w:ilvl w:val="1"/>
          <w:numId w:val="47"/>
        </w:numPr>
        <w:rPr>
          <w:lang w:val="en-SG"/>
        </w:rPr>
      </w:pPr>
      <w:r>
        <w:rPr>
          <w:lang w:val="en-SG"/>
        </w:rPr>
        <w:t xml:space="preserve">smtp2go.com </w:t>
      </w:r>
      <w:r w:rsidR="00792FA8">
        <w:rPr>
          <w:lang w:val="en-SG"/>
        </w:rPr>
        <w:t>–</w:t>
      </w:r>
      <w:r w:rsidR="00BD4300">
        <w:rPr>
          <w:lang w:val="en-SG"/>
        </w:rPr>
        <w:t xml:space="preserve"> </w:t>
      </w:r>
      <w:r w:rsidR="00792FA8">
        <w:rPr>
          <w:lang w:val="en-SG"/>
        </w:rPr>
        <w:t>43.228.184.5</w:t>
      </w:r>
    </w:p>
    <w:p w14:paraId="2896BC57" w14:textId="5577B13F" w:rsidR="00792FA8" w:rsidRDefault="00792FA8" w:rsidP="001E0D24">
      <w:pPr>
        <w:numPr>
          <w:ilvl w:val="1"/>
          <w:numId w:val="47"/>
        </w:numPr>
        <w:rPr>
          <w:lang w:val="en-SG"/>
        </w:rPr>
      </w:pPr>
      <w:r>
        <w:rPr>
          <w:lang w:val="en-SG"/>
        </w:rPr>
        <w:t xml:space="preserve">app.smtp2go.com </w:t>
      </w:r>
      <w:r w:rsidR="00766933">
        <w:rPr>
          <w:lang w:val="en-SG"/>
        </w:rPr>
        <w:t>–</w:t>
      </w:r>
      <w:r>
        <w:rPr>
          <w:lang w:val="en-SG"/>
        </w:rPr>
        <w:t xml:space="preserve"> </w:t>
      </w:r>
      <w:r w:rsidR="00766933">
        <w:rPr>
          <w:lang w:val="en-SG"/>
        </w:rPr>
        <w:t>143.42.179.218</w:t>
      </w:r>
    </w:p>
    <w:p w14:paraId="4CEF5DAF" w14:textId="2FAA5B4D" w:rsidR="00766933" w:rsidRDefault="00766933" w:rsidP="001E0D24">
      <w:pPr>
        <w:numPr>
          <w:ilvl w:val="1"/>
          <w:numId w:val="47"/>
        </w:numPr>
        <w:rPr>
          <w:lang w:val="en-SG"/>
        </w:rPr>
      </w:pPr>
      <w:r>
        <w:rPr>
          <w:lang w:val="en-SG"/>
        </w:rPr>
        <w:t>api.smtp2go.com – 104.200.26.186</w:t>
      </w:r>
    </w:p>
    <w:p w14:paraId="4CD99FCC" w14:textId="75F3D24D" w:rsidR="00E10C10" w:rsidRDefault="00E10C10" w:rsidP="00E10C10">
      <w:pPr>
        <w:pStyle w:val="Heading4"/>
      </w:pPr>
      <w:bookmarkStart w:id="55" w:name="_Findings"/>
      <w:bookmarkEnd w:id="55"/>
      <w:r>
        <w:t>Findings</w:t>
      </w:r>
    </w:p>
    <w:p w14:paraId="69A17491" w14:textId="5BFB2B44" w:rsidR="00361F83" w:rsidRPr="00361F83" w:rsidRDefault="00361F83" w:rsidP="00361F83">
      <w:ins w:id="56" w:author="Microsoft Word" w:date="2025-08-11T07:43:00Z" w16du:dateUtc="2025-08-11T14:43:00Z">
        <w:r>
          <w:t>The app.smtp2go.com domain running jQuery 1.11.0 has 2 known vulnerabilities</w:t>
        </w:r>
      </w:ins>
      <w:r>
        <w:t xml:space="preserve">, </w:t>
      </w:r>
      <w:hyperlink r:id="rId22" w:history="1">
        <w:r w:rsidRPr="00322FAE">
          <w:rPr>
            <w:rStyle w:val="Hyperlink"/>
          </w:rPr>
          <w:t>CVE-2015-9251</w:t>
        </w:r>
      </w:hyperlink>
      <w:r>
        <w:t xml:space="preserve"> and </w:t>
      </w:r>
      <w:hyperlink r:id="rId23" w:history="1">
        <w:r w:rsidRPr="00490E1A">
          <w:rPr>
            <w:rStyle w:val="Hyperlink"/>
          </w:rPr>
          <w:t>CVE-2020-11023</w:t>
        </w:r>
      </w:hyperlink>
      <w:r>
        <w:t>. This vulnerability is classified under CWE-937: U</w:t>
      </w:r>
      <w:r w:rsidRPr="008A4930">
        <w:t>sing Components with Known Vulnerabilities</w:t>
      </w:r>
      <w:r>
        <w:t>.</w:t>
      </w:r>
    </w:p>
    <w:p w14:paraId="5A7F5795" w14:textId="77777777" w:rsidR="0007639E" w:rsidRDefault="0007639E" w:rsidP="0007639E">
      <w:pPr>
        <w:spacing w:before="0" w:after="160" w:line="278" w:lineRule="auto"/>
      </w:pPr>
      <w:r w:rsidRPr="00F230CF">
        <w:rPr>
          <w:noProof/>
        </w:rPr>
        <w:drawing>
          <wp:inline distT="0" distB="0" distL="0" distR="0" wp14:anchorId="36F61E8A" wp14:editId="1AFE6D9A">
            <wp:extent cx="5731510" cy="1145540"/>
            <wp:effectExtent l="0" t="0" r="2540" b="0"/>
            <wp:docPr id="81049468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94684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0CF">
        <w:t xml:space="preserve"> </w:t>
      </w:r>
    </w:p>
    <w:p w14:paraId="624FD6AE" w14:textId="77777777" w:rsidR="0007639E" w:rsidRDefault="0007639E" w:rsidP="0007639E">
      <w:pPr>
        <w:spacing w:before="0" w:after="160" w:line="278" w:lineRule="auto"/>
      </w:pPr>
      <w:r w:rsidRPr="00812442">
        <w:rPr>
          <w:noProof/>
        </w:rPr>
        <w:drawing>
          <wp:inline distT="0" distB="0" distL="0" distR="0" wp14:anchorId="2DBF5BC7" wp14:editId="2130A8ED">
            <wp:extent cx="5731510" cy="1268095"/>
            <wp:effectExtent l="0" t="0" r="2540" b="8255"/>
            <wp:docPr id="124077838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78381" name="Picture 1" descr="A screen 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442">
        <w:t xml:space="preserve"> </w:t>
      </w:r>
    </w:p>
    <w:p w14:paraId="2BEBAC1A" w14:textId="2DE04F1A" w:rsidR="0007639E" w:rsidRDefault="000E3866" w:rsidP="0007639E">
      <w:r w:rsidRPr="000E3866">
        <w:rPr>
          <w:noProof/>
        </w:rPr>
        <w:drawing>
          <wp:inline distT="0" distB="0" distL="0" distR="0" wp14:anchorId="11475883" wp14:editId="5825743B">
            <wp:extent cx="5731510" cy="704850"/>
            <wp:effectExtent l="0" t="0" r="2540" b="0"/>
            <wp:docPr id="138730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06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39E" w:rsidRPr="002677CD">
        <w:t xml:space="preserve"> </w:t>
      </w:r>
    </w:p>
    <w:p w14:paraId="0B362196" w14:textId="77777777" w:rsidR="0007639E" w:rsidRDefault="0007639E" w:rsidP="0007639E">
      <w:pPr>
        <w:pStyle w:val="Heading3"/>
      </w:pPr>
      <w:bookmarkStart w:id="57" w:name="_Toc1020741115"/>
      <w:bookmarkStart w:id="58" w:name="_Toc206011372"/>
      <w:r>
        <w:lastRenderedPageBreak/>
        <w:t>Web Application Firewall (WAF)</w:t>
      </w:r>
      <w:bookmarkEnd w:id="57"/>
      <w:bookmarkEnd w:id="58"/>
    </w:p>
    <w:p w14:paraId="1B112BF0" w14:textId="03324CCF" w:rsidR="002036CC" w:rsidRPr="002036CC" w:rsidRDefault="007D5CFA" w:rsidP="002036CC">
      <w:pPr>
        <w:rPr>
          <w:lang w:val="en-SG"/>
        </w:rPr>
      </w:pPr>
      <w:r w:rsidRPr="57259109">
        <w:rPr>
          <w:lang w:val="en-SG"/>
        </w:rPr>
        <w:t xml:space="preserve">Only </w:t>
      </w:r>
      <w:hyperlink r:id="rId27">
        <w:r w:rsidRPr="57259109">
          <w:rPr>
            <w:rStyle w:val="Hyperlink"/>
            <w:lang w:val="en-SG"/>
          </w:rPr>
          <w:t>https://www.smtp2go.com</w:t>
        </w:r>
      </w:hyperlink>
      <w:r w:rsidRPr="57259109">
        <w:rPr>
          <w:lang w:val="en-SG"/>
        </w:rPr>
        <w:t xml:space="preserve"> </w:t>
      </w:r>
      <w:ins w:id="59" w:author="Microsoft Word" w:date="2025-08-11T07:49:00Z" w16du:dateUtc="2025-08-11T14:49:00Z">
        <w:r>
          <w:rPr>
            <w:lang w:val="en-SG"/>
          </w:rPr>
          <w:t xml:space="preserve">Only </w:t>
        </w:r>
        <w:r>
          <w:rPr>
            <w:lang w:val="en-SG"/>
          </w:rPr>
          <w:fldChar w:fldCharType="begin"/>
        </w:r>
        <w:r>
          <w:rPr>
            <w:lang w:val="en-SG"/>
          </w:rPr>
          <w:instrText>HYPERLINK "https://www.smtp2go.com"</w:instrText>
        </w:r>
        <w:r>
          <w:rPr>
            <w:lang w:val="en-SG"/>
          </w:rPr>
        </w:r>
        <w:r>
          <w:rPr>
            <w:lang w:val="en-SG"/>
          </w:rPr>
          <w:fldChar w:fldCharType="separate"/>
        </w:r>
        <w:r w:rsidRPr="009C63E1">
          <w:rPr>
            <w:rStyle w:val="Hyperlink"/>
            <w:lang w:val="en-SG"/>
          </w:rPr>
          <w:t>https://www.smtp2go.com</w:t>
        </w:r>
        <w:r>
          <w:rPr>
            <w:lang w:val="en-SG"/>
          </w:rPr>
          <w:fldChar w:fldCharType="end"/>
        </w:r>
        <w:r>
          <w:rPr>
            <w:lang w:val="en-SG"/>
          </w:rPr>
          <w:t xml:space="preserve"> </w:t>
        </w:r>
        <w:r w:rsidR="00FB1DCD">
          <w:rPr>
            <w:lang w:val="en-SG"/>
          </w:rPr>
          <w:t xml:space="preserve">uses a WAF (Cloudflare). Both </w:t>
        </w:r>
        <w:r w:rsidR="00FB1DCD">
          <w:rPr>
            <w:lang w:val="en-SG"/>
          </w:rPr>
          <w:fldChar w:fldCharType="begin"/>
        </w:r>
        <w:r w:rsidR="00FB1DCD">
          <w:rPr>
            <w:lang w:val="en-SG"/>
          </w:rPr>
          <w:instrText>HYPERLINK "https://app.smtp2go.com"</w:instrText>
        </w:r>
        <w:r w:rsidR="00FB1DCD">
          <w:rPr>
            <w:lang w:val="en-SG"/>
          </w:rPr>
        </w:r>
        <w:r w:rsidR="00FB1DCD">
          <w:rPr>
            <w:lang w:val="en-SG"/>
          </w:rPr>
          <w:fldChar w:fldCharType="separate"/>
        </w:r>
        <w:r w:rsidR="00FB1DCD" w:rsidRPr="009C63E1">
          <w:rPr>
            <w:rStyle w:val="Hyperlink"/>
            <w:lang w:val="en-SG"/>
          </w:rPr>
          <w:t>https://app.smtp2go.com</w:t>
        </w:r>
        <w:r w:rsidR="00FB1DCD">
          <w:rPr>
            <w:lang w:val="en-SG"/>
          </w:rPr>
          <w:fldChar w:fldCharType="end"/>
        </w:r>
        <w:r w:rsidR="00FB1DCD">
          <w:rPr>
            <w:lang w:val="en-SG"/>
          </w:rPr>
          <w:t xml:space="preserve"> and </w:t>
        </w:r>
        <w:r w:rsidR="00FB1DCD">
          <w:rPr>
            <w:lang w:val="en-SG"/>
          </w:rPr>
          <w:fldChar w:fldCharType="begin"/>
        </w:r>
        <w:r w:rsidR="00FB1DCD">
          <w:rPr>
            <w:lang w:val="en-SG"/>
          </w:rPr>
          <w:instrText>HYPERLINK "https://api.smtp2go.com"</w:instrText>
        </w:r>
        <w:r w:rsidR="00FB1DCD">
          <w:rPr>
            <w:lang w:val="en-SG"/>
          </w:rPr>
        </w:r>
        <w:r w:rsidR="00FB1DCD">
          <w:rPr>
            <w:lang w:val="en-SG"/>
          </w:rPr>
          <w:fldChar w:fldCharType="separate"/>
        </w:r>
        <w:r w:rsidR="00FB1DCD" w:rsidRPr="009C63E1">
          <w:rPr>
            <w:rStyle w:val="Hyperlink"/>
            <w:lang w:val="en-SG"/>
          </w:rPr>
          <w:t>https://api.smtp2go.com</w:t>
        </w:r>
        <w:r w:rsidR="00FB1DCD">
          <w:rPr>
            <w:lang w:val="en-SG"/>
          </w:rPr>
          <w:fldChar w:fldCharType="end"/>
        </w:r>
        <w:r w:rsidR="00FB1DCD">
          <w:rPr>
            <w:lang w:val="en-SG"/>
          </w:rPr>
          <w:t xml:space="preserve"> do not have any WAF protection.</w:t>
        </w:r>
      </w:ins>
    </w:p>
    <w:p w14:paraId="36B33D8D" w14:textId="77777777" w:rsidR="0007639E" w:rsidRDefault="0007639E" w:rsidP="002036CC">
      <w:r w:rsidRPr="000A10F0">
        <w:rPr>
          <w:noProof/>
        </w:rPr>
        <w:drawing>
          <wp:inline distT="0" distB="0" distL="0" distR="0" wp14:anchorId="41E951FE" wp14:editId="64465C35">
            <wp:extent cx="3516317" cy="1843087"/>
            <wp:effectExtent l="0" t="0" r="8255" b="5080"/>
            <wp:docPr id="80090392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03921" name="Picture 1" descr="A computer screen 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4546" cy="185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1DB2" w14:textId="77777777" w:rsidR="0007639E" w:rsidRDefault="0007639E" w:rsidP="002036CC">
      <w:r w:rsidRPr="006E59A8">
        <w:rPr>
          <w:noProof/>
        </w:rPr>
        <w:drawing>
          <wp:inline distT="0" distB="0" distL="0" distR="0" wp14:anchorId="7AF38915" wp14:editId="6F6B3F46">
            <wp:extent cx="3527734" cy="2776538"/>
            <wp:effectExtent l="0" t="0" r="0" b="5080"/>
            <wp:docPr id="1431447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4740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6373" cy="27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F67A" w14:textId="77777777" w:rsidR="0007639E" w:rsidRDefault="0007639E" w:rsidP="00FB1DCD">
      <w:r w:rsidRPr="00E10881">
        <w:rPr>
          <w:noProof/>
        </w:rPr>
        <w:drawing>
          <wp:inline distT="0" distB="0" distL="0" distR="0" wp14:anchorId="631A3128" wp14:editId="64D2CCC2">
            <wp:extent cx="3529013" cy="2390079"/>
            <wp:effectExtent l="0" t="0" r="0" b="0"/>
            <wp:docPr id="8812536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53617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5065" cy="240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3D31" w14:textId="77777777" w:rsidR="00C11783" w:rsidRPr="00C11783" w:rsidRDefault="00C11783" w:rsidP="00C11783">
      <w:pPr>
        <w:rPr>
          <w:lang w:val="en-SG"/>
        </w:rPr>
      </w:pPr>
    </w:p>
    <w:p w14:paraId="1D9484BB" w14:textId="77777777" w:rsidR="0007639E" w:rsidRDefault="0007639E" w:rsidP="0007639E">
      <w:pPr>
        <w:pStyle w:val="Heading3"/>
      </w:pPr>
      <w:bookmarkStart w:id="60" w:name="_Toc1718726854"/>
      <w:bookmarkStart w:id="61" w:name="_Toc206011373"/>
      <w:r>
        <w:lastRenderedPageBreak/>
        <w:t>Wordpress enumeration</w:t>
      </w:r>
      <w:bookmarkEnd w:id="60"/>
      <w:bookmarkEnd w:id="61"/>
    </w:p>
    <w:p w14:paraId="65B4CEAD" w14:textId="77777777" w:rsidR="0007639E" w:rsidRDefault="0007639E" w:rsidP="00073E9D">
      <w:r w:rsidRPr="00CF1E0B">
        <w:rPr>
          <w:noProof/>
        </w:rPr>
        <w:drawing>
          <wp:inline distT="0" distB="0" distL="0" distR="0" wp14:anchorId="7508596B" wp14:editId="5C5B4FB0">
            <wp:extent cx="5731510" cy="1168400"/>
            <wp:effectExtent l="0" t="0" r="2540" b="0"/>
            <wp:docPr id="214060125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01252" name="Picture 1" descr="A close-up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459C" w14:textId="7DEACDC5" w:rsidR="00941AB8" w:rsidRPr="00073E9D" w:rsidRDefault="0007639E" w:rsidP="00073E9D">
      <w:r w:rsidRPr="003D63BF">
        <w:rPr>
          <w:noProof/>
        </w:rPr>
        <w:drawing>
          <wp:inline distT="0" distB="0" distL="0" distR="0" wp14:anchorId="360CE97B" wp14:editId="2865E5A8">
            <wp:extent cx="5731510" cy="3444240"/>
            <wp:effectExtent l="0" t="0" r="2540" b="3810"/>
            <wp:docPr id="1038065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6518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B8">
        <w:br w:type="page"/>
      </w:r>
    </w:p>
    <w:p w14:paraId="263768E0" w14:textId="7F7E5C85" w:rsidR="0059647E" w:rsidRDefault="00E6417E" w:rsidP="005F249B">
      <w:pPr>
        <w:pStyle w:val="Heading2"/>
      </w:pPr>
      <w:bookmarkStart w:id="62" w:name="_Toc1000613805"/>
      <w:bookmarkStart w:id="63" w:name="_Toc206011374"/>
      <w:r w:rsidRPr="00263454">
        <w:lastRenderedPageBreak/>
        <w:t>Enumerate Applications on Webserver</w:t>
      </w:r>
      <w:bookmarkEnd w:id="62"/>
      <w:bookmarkEnd w:id="63"/>
    </w:p>
    <w:p w14:paraId="6550DA3A" w14:textId="0A73EE22" w:rsidR="00096898" w:rsidRDefault="005A0751" w:rsidP="005A0751">
      <w:pPr>
        <w:rPr>
          <w:lang w:val="en-SG"/>
        </w:rPr>
      </w:pPr>
      <w:r>
        <w:rPr>
          <w:lang w:val="en-SG"/>
        </w:rPr>
        <w:t>With the IP addresses found during the web server fingerprinting reconnaissance, nmap scans are ran to discover services running on each open port for each host.</w:t>
      </w:r>
    </w:p>
    <w:p w14:paraId="6839FAF0" w14:textId="4C7E23CE" w:rsidR="00217F5A" w:rsidRDefault="00372C06" w:rsidP="005A0751">
      <w:pPr>
        <w:rPr>
          <w:lang w:val="en-SG"/>
        </w:rPr>
      </w:pPr>
      <w:r>
        <w:rPr>
          <w:lang w:val="en-SG"/>
        </w:rPr>
        <w:t>Known s</w:t>
      </w:r>
      <w:r w:rsidR="00217F5A">
        <w:rPr>
          <w:lang w:val="en-SG"/>
        </w:rPr>
        <w:t xml:space="preserve">ervices running on 43.228.184.5 </w:t>
      </w:r>
      <w:r w:rsidR="00F132D2">
        <w:rPr>
          <w:lang w:val="en-SG"/>
        </w:rPr>
        <w:t>(smtp2go.com)</w:t>
      </w:r>
      <w:r w:rsidR="00361F83">
        <w:rPr>
          <w:lang w:val="en-SG"/>
        </w:rPr>
        <w:t>:</w:t>
      </w:r>
    </w:p>
    <w:p w14:paraId="1393E4F1" w14:textId="4058EAF8" w:rsidR="00361F83" w:rsidRDefault="00933615" w:rsidP="00361F83">
      <w:pPr>
        <w:pStyle w:val="ListParagraph"/>
        <w:numPr>
          <w:ilvl w:val="0"/>
          <w:numId w:val="47"/>
        </w:numPr>
      </w:pPr>
      <w:r>
        <w:t>SSH</w:t>
      </w:r>
      <w:r w:rsidR="00630968">
        <w:t xml:space="preserve"> on port 22</w:t>
      </w:r>
    </w:p>
    <w:p w14:paraId="2AC3E376" w14:textId="773CA6C0" w:rsidR="00630968" w:rsidRDefault="00630968" w:rsidP="00361F83">
      <w:pPr>
        <w:pStyle w:val="ListParagraph"/>
        <w:numPr>
          <w:ilvl w:val="0"/>
          <w:numId w:val="47"/>
        </w:numPr>
      </w:pPr>
      <w:r>
        <w:t>SMTP</w:t>
      </w:r>
      <w:r w:rsidR="00C101D6">
        <w:t>(S)</w:t>
      </w:r>
      <w:r>
        <w:t xml:space="preserve"> o</w:t>
      </w:r>
      <w:r w:rsidR="00670B8E">
        <w:t>n multiple ports</w:t>
      </w:r>
    </w:p>
    <w:p w14:paraId="6F63CC52" w14:textId="6841F023" w:rsidR="00670B8E" w:rsidRDefault="00C101D6" w:rsidP="00361F83">
      <w:pPr>
        <w:pStyle w:val="ListParagraph"/>
        <w:numPr>
          <w:ilvl w:val="0"/>
          <w:numId w:val="47"/>
        </w:numPr>
      </w:pPr>
      <w:r>
        <w:t>HTTP on ports 80</w:t>
      </w:r>
      <w:r w:rsidR="00963E67">
        <w:t xml:space="preserve"> and 12828</w:t>
      </w:r>
    </w:p>
    <w:p w14:paraId="3E30F39B" w14:textId="08187A94" w:rsidR="00963E67" w:rsidRDefault="00963E67" w:rsidP="00361F83">
      <w:pPr>
        <w:pStyle w:val="ListParagraph"/>
        <w:numPr>
          <w:ilvl w:val="0"/>
          <w:numId w:val="47"/>
        </w:numPr>
      </w:pPr>
      <w:r>
        <w:t xml:space="preserve">HTTPS on ports </w:t>
      </w:r>
      <w:r w:rsidR="009B19DF">
        <w:t xml:space="preserve">443, 2823, </w:t>
      </w:r>
      <w:r w:rsidR="00372C06">
        <w:t>2829</w:t>
      </w:r>
    </w:p>
    <w:p w14:paraId="58521CA7" w14:textId="3C335D53" w:rsidR="00372C06" w:rsidRDefault="00372C06" w:rsidP="00372C06">
      <w:pPr>
        <w:rPr>
          <w:lang w:val="en-SG"/>
        </w:rPr>
      </w:pPr>
      <w:r>
        <w:rPr>
          <w:lang w:val="en-SG"/>
        </w:rPr>
        <w:t>Known services running on 143.42.179.218 (app.smtp2go.com):</w:t>
      </w:r>
    </w:p>
    <w:p w14:paraId="48FE33B2" w14:textId="551151C2" w:rsidR="00372C06" w:rsidRDefault="00372C06" w:rsidP="00372C06">
      <w:pPr>
        <w:pStyle w:val="ListParagraph"/>
        <w:numPr>
          <w:ilvl w:val="0"/>
          <w:numId w:val="47"/>
        </w:numPr>
      </w:pPr>
      <w:r>
        <w:t>HTTP on port 80</w:t>
      </w:r>
    </w:p>
    <w:p w14:paraId="67DB6573" w14:textId="5134FB70" w:rsidR="00372C06" w:rsidRDefault="00372C06" w:rsidP="00372C06">
      <w:pPr>
        <w:pStyle w:val="ListParagraph"/>
        <w:numPr>
          <w:ilvl w:val="0"/>
          <w:numId w:val="47"/>
        </w:numPr>
      </w:pPr>
      <w:r>
        <w:t>HTTPS on port 443</w:t>
      </w:r>
    </w:p>
    <w:p w14:paraId="0F80734E" w14:textId="4FA43597" w:rsidR="00372C06" w:rsidRDefault="00372C06" w:rsidP="00372C06">
      <w:pPr>
        <w:rPr>
          <w:lang w:val="en-SG"/>
        </w:rPr>
      </w:pPr>
      <w:r>
        <w:rPr>
          <w:lang w:val="en-SG"/>
        </w:rPr>
        <w:t>Known services running on 104.200.26.186 (ap</w:t>
      </w:r>
      <w:r w:rsidR="00F47D90">
        <w:rPr>
          <w:lang w:val="en-SG"/>
        </w:rPr>
        <w:t>i</w:t>
      </w:r>
      <w:r>
        <w:rPr>
          <w:lang w:val="en-SG"/>
        </w:rPr>
        <w:t>.smtp2go.com):</w:t>
      </w:r>
    </w:p>
    <w:p w14:paraId="76299584" w14:textId="2ED89661" w:rsidR="004D7437" w:rsidRDefault="004D7437" w:rsidP="00372C06">
      <w:pPr>
        <w:pStyle w:val="ListParagraph"/>
        <w:numPr>
          <w:ilvl w:val="0"/>
          <w:numId w:val="47"/>
        </w:numPr>
      </w:pPr>
      <w:r>
        <w:t>SMTP on port 25</w:t>
      </w:r>
    </w:p>
    <w:p w14:paraId="4DD4324E" w14:textId="143BDBEB" w:rsidR="00372C06" w:rsidRDefault="00372C06" w:rsidP="00372C06">
      <w:pPr>
        <w:pStyle w:val="ListParagraph"/>
        <w:numPr>
          <w:ilvl w:val="0"/>
          <w:numId w:val="47"/>
        </w:numPr>
      </w:pPr>
      <w:r>
        <w:t>HTTP on port 80</w:t>
      </w:r>
    </w:p>
    <w:p w14:paraId="5F585C71" w14:textId="166BAB59" w:rsidR="00372C06" w:rsidRDefault="00372C06" w:rsidP="00372C06">
      <w:pPr>
        <w:pStyle w:val="ListParagraph"/>
        <w:numPr>
          <w:ilvl w:val="0"/>
          <w:numId w:val="47"/>
        </w:numPr>
      </w:pPr>
      <w:r>
        <w:t>HTTPS on port 443</w:t>
      </w:r>
    </w:p>
    <w:p w14:paraId="07315A3F" w14:textId="38D25075" w:rsidR="009631E7" w:rsidRPr="00361F83" w:rsidRDefault="004D7437" w:rsidP="009631E7">
      <w:pPr>
        <w:pStyle w:val="ListParagraph"/>
        <w:numPr>
          <w:ilvl w:val="0"/>
          <w:numId w:val="47"/>
        </w:numPr>
      </w:pPr>
      <w:r>
        <w:t>SMTPS on port 465</w:t>
      </w:r>
    </w:p>
    <w:p w14:paraId="6B6C21FC" w14:textId="34D18DE1" w:rsidR="00096898" w:rsidRDefault="00E1296E" w:rsidP="009631E7">
      <w:r w:rsidRPr="00E1296E">
        <w:rPr>
          <w:noProof/>
        </w:rPr>
        <w:drawing>
          <wp:inline distT="0" distB="0" distL="0" distR="0" wp14:anchorId="6BB28A75" wp14:editId="71B1334E">
            <wp:extent cx="4143375" cy="3542480"/>
            <wp:effectExtent l="0" t="0" r="0" b="1270"/>
            <wp:docPr id="20631011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01103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4566" cy="354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AC8A" w14:textId="638C734C" w:rsidR="00E6417E" w:rsidRDefault="004613F7" w:rsidP="00045722">
      <w:r w:rsidRPr="004613F7">
        <w:rPr>
          <w:noProof/>
        </w:rPr>
        <w:lastRenderedPageBreak/>
        <w:drawing>
          <wp:inline distT="0" distB="0" distL="0" distR="0" wp14:anchorId="7BFEFBCA" wp14:editId="0209E7F0">
            <wp:extent cx="5731510" cy="1788160"/>
            <wp:effectExtent l="0" t="0" r="2540" b="2540"/>
            <wp:docPr id="178781306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13066" name="Picture 1" descr="A computer screen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B078" w14:textId="0515E480" w:rsidR="006D4EF9" w:rsidRDefault="006D4EF9" w:rsidP="00045722">
      <w:r w:rsidRPr="006D4EF9">
        <w:rPr>
          <w:noProof/>
        </w:rPr>
        <w:drawing>
          <wp:inline distT="0" distB="0" distL="0" distR="0" wp14:anchorId="33EBBA2C" wp14:editId="76C81219">
            <wp:extent cx="5731510" cy="2222500"/>
            <wp:effectExtent l="0" t="0" r="2540" b="6350"/>
            <wp:docPr id="3954014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01473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5B62" w14:textId="1FE5F1A2" w:rsidR="00E6417E" w:rsidRPr="005F249B" w:rsidRDefault="00E6417E" w:rsidP="00EB6E8C">
      <w:pPr>
        <w:pStyle w:val="Heading3"/>
      </w:pPr>
      <w:r>
        <w:lastRenderedPageBreak/>
        <w:br w:type="page"/>
      </w:r>
    </w:p>
    <w:p w14:paraId="12A2E468" w14:textId="3CA966D2" w:rsidR="00AE6CB4" w:rsidRDefault="00AE6CB4" w:rsidP="00AE6CB4">
      <w:pPr>
        <w:pStyle w:val="Heading1"/>
      </w:pPr>
      <w:bookmarkStart w:id="64" w:name="_Toc158900707"/>
      <w:bookmarkStart w:id="65" w:name="_Toc206011375"/>
      <w:r>
        <w:lastRenderedPageBreak/>
        <w:t>Identity Management</w:t>
      </w:r>
      <w:r w:rsidR="00E63A88">
        <w:t xml:space="preserve"> Testing</w:t>
      </w:r>
      <w:bookmarkEnd w:id="64"/>
      <w:bookmarkEnd w:id="65"/>
    </w:p>
    <w:p w14:paraId="4BC3FA41" w14:textId="61193021" w:rsidR="00515742" w:rsidRPr="00AE6CB4" w:rsidRDefault="00AE6CB4" w:rsidP="2E1D4431">
      <w:pPr>
        <w:pStyle w:val="Heading2"/>
        <w:rPr>
          <w:rFonts w:eastAsia="Times New Roman" w:cs="Times New Roman"/>
        </w:rPr>
      </w:pPr>
      <w:bookmarkStart w:id="66" w:name="_Toc1656608539"/>
      <w:bookmarkStart w:id="67" w:name="_Toc206011376"/>
      <w:r>
        <w:t>Test User Registration Process</w:t>
      </w:r>
      <w:bookmarkEnd w:id="66"/>
      <w:bookmarkEnd w:id="67"/>
    </w:p>
    <w:p w14:paraId="60CDBD02" w14:textId="4926F741" w:rsidR="00515742" w:rsidRPr="00AE6CB4" w:rsidRDefault="2E0773B7" w:rsidP="2E1D4431">
      <w:pPr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4CE74666" wp14:editId="52A08C5A">
            <wp:extent cx="5724525" cy="4286250"/>
            <wp:effectExtent l="0" t="0" r="0" b="0"/>
            <wp:docPr id="4369302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3023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601B" w14:textId="4D8428A4" w:rsidR="1D150344" w:rsidRDefault="1D150344" w:rsidP="0621508D">
      <w:pPr>
        <w:rPr>
          <w:rFonts w:eastAsia="Times New Roman" w:cs="Times New Roman"/>
        </w:rPr>
      </w:pPr>
      <w:r w:rsidRPr="0621508D">
        <w:rPr>
          <w:rFonts w:eastAsia="Times New Roman" w:cs="Times New Roman"/>
          <w:lang w:val="en-US"/>
        </w:rPr>
        <w:t>Tried i</w:t>
      </w:r>
      <w:r w:rsidRPr="0621508D">
        <w:rPr>
          <w:rFonts w:eastAsia="Times New Roman" w:cs="Times New Roman"/>
        </w:rPr>
        <w:t xml:space="preserve">nputting </w:t>
      </w:r>
      <w:r w:rsidRPr="019335E9">
        <w:rPr>
          <w:rFonts w:eastAsia="Times New Roman" w:cs="Times New Roman"/>
        </w:rPr>
        <w:t>an</w:t>
      </w:r>
      <w:r w:rsidRPr="0621508D">
        <w:rPr>
          <w:rFonts w:eastAsia="Times New Roman" w:cs="Times New Roman"/>
        </w:rPr>
        <w:t xml:space="preserve"> already registered email but the server checks if </w:t>
      </w:r>
      <w:r w:rsidRPr="019335E9">
        <w:rPr>
          <w:rFonts w:eastAsia="Times New Roman" w:cs="Times New Roman"/>
        </w:rPr>
        <w:t>it already exists</w:t>
      </w:r>
      <w:r w:rsidR="5C63EB2F" w:rsidRPr="6C8B1F0C">
        <w:rPr>
          <w:rFonts w:eastAsia="Times New Roman" w:cs="Times New Roman"/>
        </w:rPr>
        <w:t>.</w:t>
      </w:r>
      <w:r w:rsidR="5C63EB2F" w:rsidRPr="6C8B1F0C">
        <w:t xml:space="preserve"> An attacker can brute-force common email addresses to confirm which ones have accounts. </w:t>
      </w:r>
    </w:p>
    <w:p w14:paraId="2FCBDF21" w14:textId="566365D6" w:rsidR="00C0697F" w:rsidRDefault="00DC5C28" w:rsidP="224172D9">
      <w:pPr>
        <w:pStyle w:val="Heading1"/>
        <w:rPr>
          <w:rFonts w:eastAsia="Times New Roman" w:cs="Times New Roman"/>
        </w:rPr>
      </w:pPr>
      <w:bookmarkStart w:id="68" w:name="_Toc282574159"/>
      <w:bookmarkStart w:id="69" w:name="_Toc206011377"/>
      <w:r>
        <w:lastRenderedPageBreak/>
        <w:t>Authentication Testing</w:t>
      </w:r>
      <w:bookmarkEnd w:id="68"/>
      <w:bookmarkEnd w:id="69"/>
    </w:p>
    <w:p w14:paraId="647DA8A7" w14:textId="12726DAB" w:rsidR="00123450" w:rsidRPr="00E65C66" w:rsidRDefault="00123450" w:rsidP="224172D9">
      <w:pPr>
        <w:pStyle w:val="Heading2"/>
      </w:pPr>
      <w:bookmarkStart w:id="70" w:name="_Toc543209748"/>
      <w:bookmarkStart w:id="71" w:name="_Toc206011378"/>
      <w:r>
        <w:t>Testing for Vulnerable Remember Password</w:t>
      </w:r>
      <w:bookmarkEnd w:id="70"/>
      <w:bookmarkEnd w:id="71"/>
    </w:p>
    <w:p w14:paraId="4E34C2BB" w14:textId="7857599A" w:rsidR="4D99485D" w:rsidRDefault="4D99485D">
      <w:r>
        <w:rPr>
          <w:noProof/>
        </w:rPr>
        <w:drawing>
          <wp:inline distT="0" distB="0" distL="0" distR="0" wp14:anchorId="550FB3BA" wp14:editId="2B6A01F1">
            <wp:extent cx="5724525" cy="3086100"/>
            <wp:effectExtent l="0" t="0" r="0" b="0"/>
            <wp:docPr id="20969407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6175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13CA" w14:textId="0CCFD392" w:rsidR="4F53DAC5" w:rsidRDefault="4F53DAC5">
      <w:r>
        <w:rPr>
          <w:noProof/>
        </w:rPr>
        <w:drawing>
          <wp:inline distT="0" distB="0" distL="0" distR="0" wp14:anchorId="65D6448C" wp14:editId="30B85A39">
            <wp:extent cx="5724525" cy="3105150"/>
            <wp:effectExtent l="0" t="0" r="0" b="0"/>
            <wp:docPr id="550662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624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5133" w14:textId="6C54C7FB" w:rsidR="4F53DAC5" w:rsidRDefault="4F53DAC5" w:rsidP="224172D9">
      <w:r w:rsidRPr="224172D9">
        <w:rPr>
          <w:lang w:val="en-US"/>
        </w:rPr>
        <w:t>The 2 images above show a request to log in with “Remember me” option ticked, I modif</w:t>
      </w:r>
      <w:r w:rsidR="5A11E5B6" w:rsidRPr="224172D9">
        <w:rPr>
          <w:lang w:val="en-US"/>
        </w:rPr>
        <w:t>ied</w:t>
      </w:r>
      <w:r w:rsidRPr="224172D9">
        <w:rPr>
          <w:lang w:val="en-US"/>
        </w:rPr>
        <w:t xml:space="preserve"> the value of “remember_me” an</w:t>
      </w:r>
      <w:r>
        <w:t>d it seems like the</w:t>
      </w:r>
      <w:r w:rsidR="4720B978">
        <w:t xml:space="preserve"> server correctly disregards the tampered input. The</w:t>
      </w:r>
      <w:r w:rsidR="39940097">
        <w:t xml:space="preserve"> “Remember me” feature is</w:t>
      </w:r>
      <w:r>
        <w:t xml:space="preserve"> </w:t>
      </w:r>
      <w:r w:rsidR="65BADCF7" w:rsidRPr="224172D9">
        <w:t>securely implemented and not vulnerable to parameter tampering</w:t>
      </w:r>
      <w:r w:rsidR="220809CA" w:rsidRPr="224172D9">
        <w:t>.</w:t>
      </w:r>
    </w:p>
    <w:p w14:paraId="7E1D6DFE" w14:textId="4504A90D" w:rsidR="224172D9" w:rsidRDefault="224172D9"/>
    <w:p w14:paraId="0F2B93E0" w14:textId="6E9F1A59" w:rsidR="224172D9" w:rsidRDefault="224172D9"/>
    <w:p w14:paraId="2C2E9421" w14:textId="7E885794" w:rsidR="76B2AFDE" w:rsidRDefault="76B2AFDE">
      <w:r>
        <w:rPr>
          <w:noProof/>
        </w:rPr>
        <w:lastRenderedPageBreak/>
        <w:drawing>
          <wp:inline distT="0" distB="0" distL="0" distR="0" wp14:anchorId="78A906AF" wp14:editId="19E63CD4">
            <wp:extent cx="5724525" cy="3124200"/>
            <wp:effectExtent l="0" t="0" r="0" b="0"/>
            <wp:docPr id="3231448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44813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8428" w14:textId="072186A8" w:rsidR="76B2AFDE" w:rsidRDefault="76B2AFDE">
      <w:r>
        <w:rPr>
          <w:noProof/>
        </w:rPr>
        <w:drawing>
          <wp:inline distT="0" distB="0" distL="0" distR="0" wp14:anchorId="265C5F9E" wp14:editId="1259CBA5">
            <wp:extent cx="5724525" cy="3124200"/>
            <wp:effectExtent l="0" t="0" r="0" b="0"/>
            <wp:docPr id="2197974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97434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C922" w14:textId="48B39DAE" w:rsidR="76B2AFDE" w:rsidRDefault="76B2AFDE">
      <w:r>
        <w:rPr>
          <w:noProof/>
        </w:rPr>
        <w:lastRenderedPageBreak/>
        <w:drawing>
          <wp:inline distT="0" distB="0" distL="0" distR="0" wp14:anchorId="155A55B9" wp14:editId="234B1462">
            <wp:extent cx="5724525" cy="3124200"/>
            <wp:effectExtent l="0" t="0" r="0" b="0"/>
            <wp:docPr id="20411033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0339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ABE1" w14:textId="1E1D3DE4" w:rsidR="76B2AFDE" w:rsidRDefault="7D83E538" w:rsidP="224172D9">
      <w:pPr>
        <w:rPr>
          <w:lang w:val="en-US"/>
        </w:rPr>
      </w:pPr>
      <w:r w:rsidRPr="311DD45C">
        <w:rPr>
          <w:lang w:val="en-US"/>
        </w:rPr>
        <w:t>In the 3 pictures above, I t</w:t>
      </w:r>
      <w:r w:rsidR="76B2AFDE" w:rsidRPr="311DD45C">
        <w:rPr>
          <w:lang w:val="en-US"/>
        </w:rPr>
        <w:t>ried</w:t>
      </w:r>
      <w:r w:rsidR="76B2AFDE" w:rsidRPr="224172D9">
        <w:rPr>
          <w:lang w:val="en-US"/>
        </w:rPr>
        <w:t xml:space="preserve"> entering wrong password, wrong username and both wrong password and username. In all test cases, the server responded immediately with a generic, well-formed JSON error message, {"error": "Your username or password is incorrect."}.</w:t>
      </w:r>
    </w:p>
    <w:p w14:paraId="37C640E9" w14:textId="4EAF6DE2" w:rsidR="224172D9" w:rsidRDefault="224172D9"/>
    <w:p w14:paraId="43BBEF2D" w14:textId="6F9E3F30" w:rsidR="00123450" w:rsidRPr="00E65C66" w:rsidRDefault="00123450" w:rsidP="00123450">
      <w:pPr>
        <w:pStyle w:val="Heading2"/>
      </w:pPr>
      <w:bookmarkStart w:id="72" w:name="_Toc824103198"/>
      <w:bookmarkStart w:id="73" w:name="_Toc206011379"/>
      <w:r w:rsidRPr="00E65C66">
        <w:t>Testing for Weak Password Policy</w:t>
      </w:r>
      <w:bookmarkEnd w:id="72"/>
      <w:bookmarkEnd w:id="73"/>
    </w:p>
    <w:p w14:paraId="234A0E88" w14:textId="748AD23A" w:rsidR="52DC96CD" w:rsidRDefault="52DC96CD" w:rsidP="2EB14604">
      <w:r w:rsidRPr="489D5023">
        <w:rPr>
          <w:lang w:val="en-US"/>
        </w:rPr>
        <w:t>Testing password all alphabets</w:t>
      </w:r>
      <w:r w:rsidR="1320B570" w:rsidRPr="489D5023">
        <w:rPr>
          <w:lang w:val="en-US"/>
        </w:rPr>
        <w:t xml:space="preserve"> (passw</w:t>
      </w:r>
      <w:r w:rsidR="1320B570">
        <w:t>ord)</w:t>
      </w:r>
    </w:p>
    <w:p w14:paraId="172A52F6" w14:textId="17E8DF29" w:rsidR="52DC96CD" w:rsidRDefault="52DC96CD">
      <w:r>
        <w:rPr>
          <w:noProof/>
        </w:rPr>
        <w:drawing>
          <wp:inline distT="0" distB="0" distL="0" distR="0" wp14:anchorId="1B910926" wp14:editId="31A9AA17">
            <wp:extent cx="5087060" cy="962159"/>
            <wp:effectExtent l="0" t="0" r="0" b="0"/>
            <wp:docPr id="128388509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85098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238A" w14:textId="0EC02307" w:rsidR="52DC96CD" w:rsidRDefault="52DC96CD">
      <w:r>
        <w:t xml:space="preserve">Testing all numeric </w:t>
      </w:r>
      <w:r w:rsidR="1F1FA50F">
        <w:t>(12345)</w:t>
      </w:r>
    </w:p>
    <w:p w14:paraId="48AE7E3C" w14:textId="32EEF7CF" w:rsidR="52DC96CD" w:rsidRDefault="52DC96CD">
      <w:r>
        <w:rPr>
          <w:noProof/>
        </w:rPr>
        <w:drawing>
          <wp:inline distT="0" distB="0" distL="0" distR="0" wp14:anchorId="79307085" wp14:editId="4DCDBF0A">
            <wp:extent cx="5134692" cy="876422"/>
            <wp:effectExtent l="0" t="0" r="0" b="0"/>
            <wp:docPr id="21045026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02665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845B" w14:textId="789B8CF0" w:rsidR="52DC96CD" w:rsidRDefault="52DC96CD">
      <w:r>
        <w:t>Test alphanumeric</w:t>
      </w:r>
      <w:r w:rsidR="630B4ADC">
        <w:t xml:space="preserve"> (password1)</w:t>
      </w:r>
    </w:p>
    <w:p w14:paraId="098866F1" w14:textId="32CB4053" w:rsidR="52DC96CD" w:rsidRDefault="52DC96CD">
      <w:r>
        <w:rPr>
          <w:noProof/>
        </w:rPr>
        <w:lastRenderedPageBreak/>
        <w:drawing>
          <wp:inline distT="0" distB="0" distL="0" distR="0" wp14:anchorId="7AC0864F" wp14:editId="1E226A19">
            <wp:extent cx="5125165" cy="1047896"/>
            <wp:effectExtent l="0" t="0" r="0" b="0"/>
            <wp:docPr id="17024512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5129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12E3" w14:textId="47F66C61" w:rsidR="52DC96CD" w:rsidRDefault="52DC96CD">
      <w:r w:rsidRPr="65D1F7C1">
        <w:rPr>
          <w:lang w:val="en-US"/>
        </w:rPr>
        <w:t>Test Capitalize</w:t>
      </w:r>
      <w:r w:rsidR="638C7174" w:rsidRPr="65D1F7C1">
        <w:rPr>
          <w:lang w:val="en-US"/>
        </w:rPr>
        <w:t>d</w:t>
      </w:r>
      <w:r w:rsidRPr="65D1F7C1">
        <w:rPr>
          <w:lang w:val="en-US"/>
        </w:rPr>
        <w:t xml:space="preserve"> password</w:t>
      </w:r>
      <w:r w:rsidR="0E92E8B4" w:rsidRPr="65D1F7C1">
        <w:rPr>
          <w:lang w:val="en-US"/>
        </w:rPr>
        <w:t xml:space="preserve"> (Passw</w:t>
      </w:r>
      <w:r w:rsidR="0E92E8B4">
        <w:t>ord)</w:t>
      </w:r>
    </w:p>
    <w:p w14:paraId="571B2741" w14:textId="486D5B77" w:rsidR="52DC96CD" w:rsidRDefault="52DC96CD">
      <w:r>
        <w:rPr>
          <w:noProof/>
        </w:rPr>
        <w:drawing>
          <wp:inline distT="0" distB="0" distL="0" distR="0" wp14:anchorId="1416F4DB" wp14:editId="2E55E34B">
            <wp:extent cx="5182323" cy="1076475"/>
            <wp:effectExtent l="0" t="0" r="0" b="0"/>
            <wp:docPr id="18359496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4962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F37A" w14:textId="250309B8" w:rsidR="3211C7CC" w:rsidRDefault="2EC45BE9">
      <w:pPr>
        <w:rPr>
          <w:lang w:val="en-US"/>
        </w:rPr>
      </w:pPr>
      <w:r w:rsidRPr="639D4E76">
        <w:rPr>
          <w:lang w:val="en-US"/>
        </w:rPr>
        <w:t>From the results, it’s clear that the website’s password policy is effective in rejecting weak passwords. All tested variations, including alphabet-only (password), numeric-only (12345), alphanumeric (password1), and capitalized (Password), were flagged as “TOO WEAK.” This indicates that the system enforces a strong password policy that discourages common, guessable credentials and helps reduce the risk of brute-force or dictionary attacks. The test confirms that the platform requires more complex and secure passwords, which is a good security practice.</w:t>
      </w:r>
    </w:p>
    <w:p w14:paraId="58094441" w14:textId="1F78BBE4" w:rsidR="42F14AD3" w:rsidRDefault="42F14AD3"/>
    <w:p w14:paraId="15DFD81E" w14:textId="0A235D7A" w:rsidR="03FB6801" w:rsidRDefault="03FB6801"/>
    <w:p w14:paraId="1BD36964" w14:textId="11334CFA" w:rsidR="00123450" w:rsidRPr="00E65C66" w:rsidRDefault="00123450" w:rsidP="00123450">
      <w:pPr>
        <w:pStyle w:val="Heading2"/>
      </w:pPr>
      <w:bookmarkStart w:id="74" w:name="_Toc1971330043"/>
      <w:bookmarkStart w:id="75" w:name="_Toc206011380"/>
      <w:r w:rsidRPr="00E65C66">
        <w:t>Testing for Weak Password Change or Reset Functionalities</w:t>
      </w:r>
      <w:bookmarkEnd w:id="74"/>
      <w:bookmarkEnd w:id="75"/>
    </w:p>
    <w:p w14:paraId="3D3EC53B" w14:textId="470A98AF" w:rsidR="156ACAE6" w:rsidRDefault="156ACAE6">
      <w:r>
        <w:rPr>
          <w:noProof/>
        </w:rPr>
        <w:drawing>
          <wp:inline distT="0" distB="0" distL="0" distR="0" wp14:anchorId="39F6E53F" wp14:editId="4E300560">
            <wp:extent cx="5724525" cy="2933700"/>
            <wp:effectExtent l="0" t="0" r="0" b="0"/>
            <wp:docPr id="2573227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2725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EA21" w14:textId="6774AFED" w:rsidR="12AB7CB8" w:rsidRDefault="12AB7CB8">
      <w:r w:rsidRPr="3F4A7B92">
        <w:rPr>
          <w:lang w:val="en-US"/>
        </w:rPr>
        <w:t>Upon submitting an email to the /</w:t>
      </w:r>
      <w:r w:rsidRPr="6A7CAA47">
        <w:rPr>
          <w:lang w:val="en-US"/>
        </w:rPr>
        <w:t>forgot-password</w:t>
      </w:r>
      <w:r w:rsidRPr="3F4A7B92">
        <w:rPr>
          <w:lang w:val="en-US"/>
        </w:rPr>
        <w:t xml:space="preserve">/ endpoint, the server responds with a generic HTTP 302 redirect to the login page without revealing whether the email address is </w:t>
      </w:r>
      <w:r w:rsidRPr="3F4A7B92">
        <w:rPr>
          <w:lang w:val="en-US"/>
        </w:rPr>
        <w:lastRenderedPageBreak/>
        <w:t xml:space="preserve">registered in the system. </w:t>
      </w:r>
      <w:r w:rsidRPr="38EE67B4">
        <w:rPr>
          <w:lang w:val="en-US"/>
        </w:rPr>
        <w:t>This</w:t>
      </w:r>
      <w:r w:rsidRPr="3F4A7B92">
        <w:rPr>
          <w:lang w:val="en-US"/>
        </w:rPr>
        <w:t xml:space="preserve"> is a </w:t>
      </w:r>
      <w:r w:rsidR="3707D9D3" w:rsidRPr="38EE67B4">
        <w:rPr>
          <w:lang w:val="en-US"/>
        </w:rPr>
        <w:t>good</w:t>
      </w:r>
      <w:r w:rsidRPr="3F4A7B92">
        <w:rPr>
          <w:lang w:val="en-US"/>
        </w:rPr>
        <w:t xml:space="preserve"> practice as it prevents user enumeration, an attack where a malicious actor could confirm valid user emails. No vulnerabilities were identified in this specific </w:t>
      </w:r>
      <w:r w:rsidR="0010406D" w:rsidRPr="38EE67B4">
        <w:rPr>
          <w:lang w:val="en-US"/>
        </w:rPr>
        <w:t>area</w:t>
      </w:r>
      <w:r w:rsidRPr="3F4A7B92">
        <w:rPr>
          <w:lang w:val="en-US"/>
        </w:rPr>
        <w:t>.</w:t>
      </w:r>
    </w:p>
    <w:p w14:paraId="1E5E3E77" w14:textId="7C6E5206" w:rsidR="001279D7" w:rsidRDefault="001279D7">
      <w:pPr>
        <w:spacing w:before="0"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val="en-SG"/>
          <w14:ligatures w14:val="standardContextual"/>
        </w:rPr>
      </w:pPr>
      <w:r>
        <w:br w:type="page"/>
      </w:r>
    </w:p>
    <w:p w14:paraId="57733D02" w14:textId="37F48F95" w:rsidR="00303ED4" w:rsidRPr="00B05696" w:rsidRDefault="00E63A88" w:rsidP="00E63A88">
      <w:pPr>
        <w:pStyle w:val="Heading1"/>
      </w:pPr>
      <w:bookmarkStart w:id="76" w:name="_Toc767822670"/>
      <w:bookmarkStart w:id="77" w:name="_Toc206011381"/>
      <w:r>
        <w:lastRenderedPageBreak/>
        <w:t>Authorization Testing</w:t>
      </w:r>
      <w:bookmarkEnd w:id="76"/>
      <w:bookmarkEnd w:id="77"/>
    </w:p>
    <w:p w14:paraId="322AF050" w14:textId="68DAF630" w:rsidR="00E63A88" w:rsidRDefault="00E63A88" w:rsidP="00E63A88">
      <w:pPr>
        <w:pStyle w:val="Heading2"/>
      </w:pPr>
      <w:bookmarkStart w:id="78" w:name="_Toc436910457"/>
      <w:bookmarkStart w:id="79" w:name="_Toc206011382"/>
      <w:r>
        <w:t>Testing Directory Traversal File Include</w:t>
      </w:r>
      <w:bookmarkEnd w:id="78"/>
      <w:bookmarkEnd w:id="79"/>
    </w:p>
    <w:p w14:paraId="6AA02A52" w14:textId="7BEC26A3" w:rsidR="009631E7" w:rsidRDefault="009631E7" w:rsidP="009631E7">
      <w:pPr>
        <w:rPr>
          <w:lang w:val="en-SG"/>
        </w:rPr>
      </w:pPr>
      <w:r>
        <w:rPr>
          <w:lang w:val="en-SG"/>
        </w:rPr>
        <w:t>When logging in on https://app.smtp2go.com/</w:t>
      </w:r>
      <w:r w:rsidR="00DF5C62">
        <w:rPr>
          <w:lang w:val="en-SG"/>
        </w:rPr>
        <w:t>api</w:t>
      </w:r>
      <w:r w:rsidR="004915B9">
        <w:rPr>
          <w:lang w:val="en-SG"/>
        </w:rPr>
        <w:t>/</w:t>
      </w:r>
      <w:r w:rsidR="00DF5C62">
        <w:rPr>
          <w:lang w:val="en-SG"/>
        </w:rPr>
        <w:t>login</w:t>
      </w:r>
      <w:r>
        <w:rPr>
          <w:lang w:val="en-SG"/>
        </w:rPr>
        <w:t xml:space="preserve">, </w:t>
      </w:r>
      <w:r w:rsidR="00DB51DC">
        <w:rPr>
          <w:lang w:val="en-SG"/>
        </w:rPr>
        <w:t xml:space="preserve">there is a POST </w:t>
      </w:r>
      <w:r w:rsidR="004F4581">
        <w:rPr>
          <w:lang w:val="en-SG"/>
        </w:rPr>
        <w:t>request</w:t>
      </w:r>
      <w:r w:rsidR="000D2041">
        <w:rPr>
          <w:lang w:val="en-SG"/>
        </w:rPr>
        <w:t xml:space="preserve"> with a parameter “red_deep_link” that</w:t>
      </w:r>
      <w:r w:rsidR="003718A1">
        <w:rPr>
          <w:lang w:val="en-SG"/>
        </w:rPr>
        <w:t xml:space="preserve"> URL decodes as “/dashboard/main”. It can also be seen that after logging in, </w:t>
      </w:r>
      <w:r w:rsidR="00A303AB">
        <w:rPr>
          <w:lang w:val="en-SG"/>
        </w:rPr>
        <w:t>the response JSON data redirects the user to /dashboard/main.</w:t>
      </w:r>
    </w:p>
    <w:p w14:paraId="4081127F" w14:textId="0FC5C04C" w:rsidR="00C372E6" w:rsidRDefault="006F3AE9" w:rsidP="009631E7">
      <w:pPr>
        <w:rPr>
          <w:lang w:val="en-SG"/>
        </w:rPr>
      </w:pPr>
      <w:r>
        <w:rPr>
          <w:noProof/>
        </w:rPr>
        <w:drawing>
          <wp:inline distT="0" distB="0" distL="0" distR="0" wp14:anchorId="306EDF1B" wp14:editId="3BD15177">
            <wp:extent cx="4010025" cy="281077"/>
            <wp:effectExtent l="0" t="0" r="0" b="5080"/>
            <wp:docPr id="178896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691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1886" cy="2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24BB" w14:textId="3F68718D" w:rsidR="006F3AE9" w:rsidRDefault="0020256D" w:rsidP="009631E7">
      <w:pPr>
        <w:rPr>
          <w:lang w:val="en-SG"/>
        </w:rPr>
      </w:pPr>
      <w:r>
        <w:rPr>
          <w:noProof/>
        </w:rPr>
        <w:drawing>
          <wp:inline distT="0" distB="0" distL="0" distR="0" wp14:anchorId="4B86CAD0" wp14:editId="3E90FACA">
            <wp:extent cx="3820884" cy="838200"/>
            <wp:effectExtent l="0" t="0" r="8255" b="0"/>
            <wp:docPr id="31714032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40327" name="Picture 1" descr="A close-up of a computer scree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1232" cy="84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9512" w14:textId="338EE00B" w:rsidR="001279D7" w:rsidRDefault="001279D7" w:rsidP="009631E7">
      <w:pPr>
        <w:rPr>
          <w:lang w:val="en-SG"/>
        </w:rPr>
      </w:pPr>
      <w:r>
        <w:rPr>
          <w:lang w:val="en-SG"/>
        </w:rPr>
        <w:t xml:space="preserve">To test path traversal </w:t>
      </w:r>
      <w:r w:rsidR="00046763">
        <w:rPr>
          <w:lang w:val="en-SG"/>
        </w:rPr>
        <w:t xml:space="preserve">file include, </w:t>
      </w:r>
      <w:r w:rsidR="007802DE">
        <w:rPr>
          <w:lang w:val="en-SG"/>
        </w:rPr>
        <w:t xml:space="preserve">I first tried to see if removing a directory (main) such that the parameter has the value “/dashboard/” would even do anything. The response shows that the redirect now brings the user to “/dashboard” </w:t>
      </w:r>
      <w:r w:rsidR="00192B45">
        <w:rPr>
          <w:lang w:val="en-SG"/>
        </w:rPr>
        <w:t>instead now.</w:t>
      </w:r>
    </w:p>
    <w:p w14:paraId="469BA470" w14:textId="0DC4F606" w:rsidR="004F4239" w:rsidRDefault="003B61A4" w:rsidP="009631E7">
      <w:pPr>
        <w:rPr>
          <w:lang w:val="en-SG"/>
        </w:rPr>
      </w:pPr>
      <w:r>
        <w:rPr>
          <w:noProof/>
        </w:rPr>
        <w:drawing>
          <wp:inline distT="0" distB="0" distL="0" distR="0" wp14:anchorId="581EF64E" wp14:editId="4CC6745A">
            <wp:extent cx="4176713" cy="329231"/>
            <wp:effectExtent l="0" t="0" r="0" b="0"/>
            <wp:docPr id="86061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125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4412" cy="33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38D0" w14:textId="5BC371D7" w:rsidR="007273A2" w:rsidRDefault="00BE330B" w:rsidP="009631E7">
      <w:pPr>
        <w:rPr>
          <w:lang w:val="en-SG"/>
        </w:rPr>
      </w:pPr>
      <w:r>
        <w:rPr>
          <w:noProof/>
        </w:rPr>
        <w:drawing>
          <wp:inline distT="0" distB="0" distL="0" distR="0" wp14:anchorId="401F31D9" wp14:editId="59A47F1D">
            <wp:extent cx="4133850" cy="1504279"/>
            <wp:effectExtent l="0" t="0" r="0" b="1270"/>
            <wp:docPr id="329118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1816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9248" cy="15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C635" w14:textId="7EA4E492" w:rsidR="00192B45" w:rsidRDefault="00F2779F" w:rsidP="009631E7">
      <w:pPr>
        <w:rPr>
          <w:lang w:val="en-SG"/>
        </w:rPr>
      </w:pPr>
      <w:r w:rsidRPr="3B37A5A4">
        <w:rPr>
          <w:lang w:val="en-SG"/>
        </w:rPr>
        <w:t xml:space="preserve">With the </w:t>
      </w:r>
      <w:r w:rsidR="00E61C26" w:rsidRPr="3B37A5A4">
        <w:rPr>
          <w:lang w:val="en-SG"/>
        </w:rPr>
        <w:t>change reflecting in the response, I tried</w:t>
      </w:r>
      <w:r w:rsidR="00FB0BD7" w:rsidRPr="3B37A5A4">
        <w:rPr>
          <w:lang w:val="en-SG"/>
        </w:rPr>
        <w:t xml:space="preserve"> many URL encoded </w:t>
      </w:r>
      <w:r w:rsidR="005F01A5" w:rsidRPr="3B37A5A4">
        <w:rPr>
          <w:lang w:val="en-SG"/>
        </w:rPr>
        <w:t xml:space="preserve">“../” </w:t>
      </w:r>
      <w:r w:rsidR="00080A4F" w:rsidRPr="3B37A5A4">
        <w:rPr>
          <w:lang w:val="en-SG"/>
        </w:rPr>
        <w:t xml:space="preserve">to attempt traversing into the system’s root directory and </w:t>
      </w:r>
      <w:r w:rsidR="004751A8" w:rsidRPr="3B37A5A4">
        <w:rPr>
          <w:lang w:val="en-SG"/>
        </w:rPr>
        <w:t xml:space="preserve">read the /etc/passwd file since the app.smtp2go.com </w:t>
      </w:r>
      <w:r w:rsidR="008B331A" w:rsidRPr="3B37A5A4">
        <w:rPr>
          <w:lang w:val="en-SG"/>
        </w:rPr>
        <w:t>host is running on Linux. The response shows that the redirect brings us to “/dashboard/main”</w:t>
      </w:r>
      <w:r w:rsidR="0012560B" w:rsidRPr="3B37A5A4">
        <w:rPr>
          <w:lang w:val="en-SG"/>
        </w:rPr>
        <w:t>, meaning that the attack failed.</w:t>
      </w:r>
    </w:p>
    <w:p w14:paraId="0EF55373" w14:textId="168A9F28" w:rsidR="00846997" w:rsidRDefault="003827A2" w:rsidP="009631E7">
      <w:pPr>
        <w:rPr>
          <w:lang w:val="en-SG"/>
        </w:rPr>
      </w:pPr>
      <w:r>
        <w:rPr>
          <w:noProof/>
        </w:rPr>
        <w:drawing>
          <wp:inline distT="0" distB="0" distL="0" distR="0" wp14:anchorId="1A4495DA" wp14:editId="0C381D60">
            <wp:extent cx="4086225" cy="363352"/>
            <wp:effectExtent l="0" t="0" r="0" b="0"/>
            <wp:docPr id="107256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642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8103" cy="3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4732" w14:textId="314C213A" w:rsidR="00DC296B" w:rsidRPr="00DC296B" w:rsidRDefault="00F6531C" w:rsidP="009631E7">
      <w:pPr>
        <w:rPr>
          <w:lang w:val="en-SG"/>
        </w:rPr>
      </w:pPr>
      <w:r>
        <w:rPr>
          <w:noProof/>
        </w:rPr>
        <w:drawing>
          <wp:inline distT="0" distB="0" distL="0" distR="0" wp14:anchorId="37BECF90" wp14:editId="5F614359">
            <wp:extent cx="3429000" cy="1296803"/>
            <wp:effectExtent l="0" t="0" r="0" b="0"/>
            <wp:docPr id="961261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6140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36405" cy="12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1A0C" w14:textId="52517CD5" w:rsidR="45708F8B" w:rsidRDefault="00A077D1" w:rsidP="00A077D1">
      <w:pPr>
        <w:pStyle w:val="Heading1"/>
      </w:pPr>
      <w:bookmarkStart w:id="80" w:name="_Toc1095170191"/>
      <w:bookmarkStart w:id="81" w:name="_Toc206011383"/>
      <w:r>
        <w:lastRenderedPageBreak/>
        <w:t>Input Validation Testing</w:t>
      </w:r>
      <w:bookmarkEnd w:id="80"/>
      <w:bookmarkEnd w:id="81"/>
    </w:p>
    <w:p w14:paraId="092CF25C" w14:textId="79267DB8" w:rsidR="00415052" w:rsidRDefault="00A077D1" w:rsidP="00C471AD">
      <w:pPr>
        <w:pStyle w:val="Heading2"/>
      </w:pPr>
      <w:bookmarkStart w:id="82" w:name="_Toc1771878401"/>
      <w:bookmarkStart w:id="83" w:name="_Toc206011384"/>
      <w:r>
        <w:t>Testing for Cross Site Scripting (XSS)</w:t>
      </w:r>
      <w:bookmarkEnd w:id="82"/>
      <w:bookmarkEnd w:id="83"/>
    </w:p>
    <w:p w14:paraId="4B1EFDA1" w14:textId="7D4FF29C" w:rsidR="0012560B" w:rsidRPr="0012560B" w:rsidRDefault="0012560B" w:rsidP="0012560B">
      <w:pPr>
        <w:rPr>
          <w:lang w:val="en-SG"/>
        </w:rPr>
      </w:pPr>
      <w:r>
        <w:rPr>
          <w:lang w:val="en-SG"/>
        </w:rPr>
        <w:t xml:space="preserve">Checking the search_query value in the source code, all instances of the search is HTML encoded. </w:t>
      </w:r>
      <w:r w:rsidR="00E62117">
        <w:rPr>
          <w:lang w:val="en-SG"/>
        </w:rPr>
        <w:t xml:space="preserve">Moreover, when a suspicious search </w:t>
      </w:r>
      <w:r w:rsidR="00CC4216">
        <w:rPr>
          <w:lang w:val="en-SG"/>
        </w:rPr>
        <w:t>is entered, a 403 page appears</w:t>
      </w:r>
      <w:r w:rsidR="00BA1FD5">
        <w:rPr>
          <w:lang w:val="en-SG"/>
        </w:rPr>
        <w:t xml:space="preserve"> that is most likely </w:t>
      </w:r>
      <w:r w:rsidR="00D354F8">
        <w:rPr>
          <w:lang w:val="en-SG"/>
        </w:rPr>
        <w:t xml:space="preserve">blocking the payload. </w:t>
      </w:r>
      <w:r>
        <w:rPr>
          <w:lang w:val="en-SG"/>
        </w:rPr>
        <w:t xml:space="preserve">The search function is not vulnerable to </w:t>
      </w:r>
      <w:r w:rsidR="00E62117">
        <w:rPr>
          <w:lang w:val="en-SG"/>
        </w:rPr>
        <w:t>XSS.</w:t>
      </w:r>
    </w:p>
    <w:p w14:paraId="215FFD51" w14:textId="73142159" w:rsidR="009C0756" w:rsidRDefault="00BF508F" w:rsidP="0012560B">
      <w:pPr>
        <w:rPr>
          <w:lang w:val="en-SG"/>
        </w:rPr>
      </w:pPr>
      <w:r w:rsidRPr="00BF508F">
        <w:rPr>
          <w:noProof/>
          <w:lang w:val="en-SG"/>
        </w:rPr>
        <w:drawing>
          <wp:inline distT="0" distB="0" distL="0" distR="0" wp14:anchorId="50DB1061" wp14:editId="4A475B80">
            <wp:extent cx="5731510" cy="3046730"/>
            <wp:effectExtent l="0" t="0" r="2540" b="1270"/>
            <wp:docPr id="1851888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8856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CB85" w14:textId="46CCA71C" w:rsidR="00D22031" w:rsidRDefault="009C0756" w:rsidP="0012560B">
      <w:pPr>
        <w:rPr>
          <w:lang w:val="en-SG"/>
        </w:rPr>
      </w:pPr>
      <w:r w:rsidRPr="009C0756">
        <w:rPr>
          <w:noProof/>
          <w:lang w:val="en-SG"/>
        </w:rPr>
        <w:drawing>
          <wp:inline distT="0" distB="0" distL="0" distR="0" wp14:anchorId="3433ADA5" wp14:editId="3D996FEE">
            <wp:extent cx="3307367" cy="213378"/>
            <wp:effectExtent l="0" t="0" r="7620" b="0"/>
            <wp:docPr id="31731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147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5DA7" w14:textId="0DEAA303" w:rsidR="00BF508F" w:rsidRDefault="003650D1" w:rsidP="0012560B">
      <w:pPr>
        <w:rPr>
          <w:lang w:val="en-SG"/>
        </w:rPr>
      </w:pPr>
      <w:r w:rsidRPr="003650D1">
        <w:rPr>
          <w:noProof/>
          <w:lang w:val="en-SG"/>
        </w:rPr>
        <w:drawing>
          <wp:inline distT="0" distB="0" distL="0" distR="0" wp14:anchorId="7D7C57F1" wp14:editId="2646BF0D">
            <wp:extent cx="4656223" cy="243861"/>
            <wp:effectExtent l="0" t="0" r="0" b="3810"/>
            <wp:docPr id="148363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376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B818" w14:textId="2B6BD1F8" w:rsidR="003650D1" w:rsidRDefault="00E15878" w:rsidP="0012560B">
      <w:pPr>
        <w:rPr>
          <w:lang w:val="en-SG"/>
        </w:rPr>
      </w:pPr>
      <w:r w:rsidRPr="00E15878">
        <w:rPr>
          <w:noProof/>
          <w:lang w:val="en-SG"/>
        </w:rPr>
        <w:drawing>
          <wp:inline distT="0" distB="0" distL="0" distR="0" wp14:anchorId="6262E491" wp14:editId="06E787D7">
            <wp:extent cx="4861981" cy="236240"/>
            <wp:effectExtent l="0" t="0" r="0" b="0"/>
            <wp:docPr id="185647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755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F6D0" w14:textId="1CC8F662" w:rsidR="00E15878" w:rsidRDefault="00BE7448" w:rsidP="0012560B">
      <w:pPr>
        <w:rPr>
          <w:lang w:val="en-SG"/>
        </w:rPr>
      </w:pPr>
      <w:r w:rsidRPr="00BE7448">
        <w:rPr>
          <w:noProof/>
          <w:lang w:val="en-SG"/>
        </w:rPr>
        <w:drawing>
          <wp:inline distT="0" distB="0" distL="0" distR="0" wp14:anchorId="64A0BC6E" wp14:editId="0569B5F6">
            <wp:extent cx="4694327" cy="228620"/>
            <wp:effectExtent l="0" t="0" r="0" b="0"/>
            <wp:docPr id="156410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068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346C" w14:textId="6EBB630D" w:rsidR="00BE7448" w:rsidRDefault="00AC043D" w:rsidP="0012560B">
      <w:pPr>
        <w:rPr>
          <w:lang w:val="en-SG"/>
        </w:rPr>
      </w:pPr>
      <w:r w:rsidRPr="00AC043D">
        <w:rPr>
          <w:noProof/>
          <w:lang w:val="en-SG"/>
        </w:rPr>
        <w:drawing>
          <wp:inline distT="0" distB="0" distL="0" distR="0" wp14:anchorId="25D3CF41" wp14:editId="7D357506">
            <wp:extent cx="5731510" cy="165100"/>
            <wp:effectExtent l="0" t="0" r="2540" b="6350"/>
            <wp:docPr id="145266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699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6C92" w14:textId="3D41D593" w:rsidR="00FF032C" w:rsidRPr="00EA0C56" w:rsidRDefault="00FF032C" w:rsidP="0012560B">
      <w:pPr>
        <w:rPr>
          <w:lang w:val="en-SG"/>
        </w:rPr>
      </w:pPr>
      <w:r>
        <w:rPr>
          <w:noProof/>
        </w:rPr>
        <w:drawing>
          <wp:inline distT="0" distB="0" distL="0" distR="0" wp14:anchorId="21AB4863" wp14:editId="42733EBB">
            <wp:extent cx="5731510" cy="775335"/>
            <wp:effectExtent l="0" t="0" r="2540" b="5715"/>
            <wp:docPr id="528936126" name="Picture 1" descr="A black screen with orang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6126" name="Picture 1" descr="A black screen with orange and white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8B34" w14:textId="3CE90920" w:rsidR="43C6A512" w:rsidRDefault="00F10601">
      <w:r w:rsidRPr="00F10601">
        <w:rPr>
          <w:noProof/>
        </w:rPr>
        <w:drawing>
          <wp:inline distT="0" distB="0" distL="0" distR="0" wp14:anchorId="5FBB6924" wp14:editId="3CED2187">
            <wp:extent cx="5731510" cy="919480"/>
            <wp:effectExtent l="0" t="0" r="2540" b="0"/>
            <wp:docPr id="3801438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43826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BA1" w14:textId="11083801" w:rsidR="5AD3C79B" w:rsidRDefault="5AD3C79B" w:rsidP="7E103FF2">
      <w:pPr>
        <w:pStyle w:val="Heading2"/>
      </w:pPr>
      <w:bookmarkStart w:id="84" w:name="_Toc1389470507"/>
      <w:bookmarkStart w:id="85" w:name="_Toc206011385"/>
      <w:r>
        <w:lastRenderedPageBreak/>
        <w:t>Testing for server-side request forgery</w:t>
      </w:r>
      <w:bookmarkEnd w:id="84"/>
      <w:bookmarkEnd w:id="85"/>
    </w:p>
    <w:p w14:paraId="02F33ED2" w14:textId="72B39E2F" w:rsidR="5B1BE41B" w:rsidRDefault="31CF32BC" w:rsidP="5B1BE41B">
      <w:r w:rsidRPr="57259109">
        <w:rPr>
          <w:lang w:val="en-US"/>
        </w:rPr>
        <w:t>Objecti</w:t>
      </w:r>
      <w:r>
        <w:t xml:space="preserve">ve: Determine whether </w:t>
      </w:r>
      <w:r w:rsidR="72238F27">
        <w:t>supplying a URL to search_query will cause the server to make outbound requests (SSRF).</w:t>
      </w:r>
    </w:p>
    <w:p w14:paraId="574C1E97" w14:textId="599BE34C" w:rsidR="314863C7" w:rsidRDefault="3ABE2E23">
      <w:r>
        <w:rPr>
          <w:noProof/>
        </w:rPr>
        <w:drawing>
          <wp:inline distT="0" distB="0" distL="0" distR="0" wp14:anchorId="78D4FC84" wp14:editId="76F89B6C">
            <wp:extent cx="5724525" cy="2543175"/>
            <wp:effectExtent l="0" t="0" r="0" b="0"/>
            <wp:docPr id="14974004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0040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0414" w14:textId="06DA08CF" w:rsidR="5196E1C3" w:rsidRDefault="24A81181" w:rsidP="3C468530">
      <w:pPr>
        <w:rPr>
          <w:lang w:val="en-US"/>
        </w:rPr>
      </w:pPr>
      <w:r w:rsidRPr="7EE07105">
        <w:rPr>
          <w:lang w:val="en-US"/>
        </w:rPr>
        <w:t xml:space="preserve">First, </w:t>
      </w:r>
      <w:r w:rsidR="5975C1B3" w:rsidRPr="7EE07105">
        <w:rPr>
          <w:lang w:val="en-US"/>
        </w:rPr>
        <w:t xml:space="preserve">np.edu.sg site was submitted to the search query. The site rendered a “Nothing Found” page with the </w:t>
      </w:r>
      <w:r w:rsidR="6D3EA7CD" w:rsidRPr="6E894A4F">
        <w:rPr>
          <w:lang w:val="en-US"/>
        </w:rPr>
        <w:t xml:space="preserve">site reflected in the search box, </w:t>
      </w:r>
      <w:r w:rsidR="6D3EA7CD" w:rsidRPr="4A85F72F">
        <w:rPr>
          <w:lang w:val="en-US"/>
        </w:rPr>
        <w:t>showing that ssrf does not seem to be working.</w:t>
      </w:r>
    </w:p>
    <w:p w14:paraId="154A318B" w14:textId="15A7954E" w:rsidR="09B7B501" w:rsidRDefault="09B7B501"/>
    <w:p w14:paraId="54497E29" w14:textId="4364E319" w:rsidR="72C67F81" w:rsidRDefault="64B91ACA">
      <w:r>
        <w:rPr>
          <w:noProof/>
        </w:rPr>
        <w:drawing>
          <wp:inline distT="0" distB="0" distL="0" distR="0" wp14:anchorId="6C0D3CF0" wp14:editId="2E1747F3">
            <wp:extent cx="5724525" cy="2409825"/>
            <wp:effectExtent l="0" t="0" r="0" b="0"/>
            <wp:docPr id="13744917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91729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C67F81" w:rsidRPr="48251A44">
        <w:rPr>
          <w:lang w:val="en-US"/>
        </w:rPr>
        <w:t>We can double check this by</w:t>
      </w:r>
      <w:r w:rsidR="72C67F81">
        <w:t xml:space="preserve"> submitting a unique callback URL generated via web</w:t>
      </w:r>
      <w:r w:rsidR="4BD9BCB6">
        <w:t xml:space="preserve">       </w:t>
      </w:r>
      <w:r w:rsidR="72C67F81">
        <w:t xml:space="preserve">hook.site. </w:t>
      </w:r>
      <w:r w:rsidR="78AD9C5B">
        <w:t xml:space="preserve">However, there was no request shown on the webhook </w:t>
      </w:r>
      <w:r w:rsidR="3E718DE5">
        <w:t xml:space="preserve">inbox, further proving that SSRF is not present on the site. </w:t>
      </w:r>
    </w:p>
    <w:p w14:paraId="21F75425" w14:textId="0E6D7FD9" w:rsidR="1E101255" w:rsidRDefault="314863C7">
      <w:r>
        <w:rPr>
          <w:noProof/>
        </w:rPr>
        <w:drawing>
          <wp:inline distT="0" distB="0" distL="0" distR="0" wp14:anchorId="5A41348D" wp14:editId="2C90D592">
            <wp:extent cx="5724525" cy="714375"/>
            <wp:effectExtent l="0" t="0" r="0" b="0"/>
            <wp:docPr id="6592062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0623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429D" w14:textId="770CA241" w:rsidR="346DD824" w:rsidRDefault="179691E1" w:rsidP="29CCCD0D">
      <w:r w:rsidRPr="29CCCD0D">
        <w:rPr>
          <w:lang w:val="en-US"/>
        </w:rPr>
        <w:lastRenderedPageBreak/>
        <w:t>To conclud</w:t>
      </w:r>
      <w:r w:rsidRPr="29CCCD0D">
        <w:t>e, No SSRF via search_query detected. The parameter appears to be treated as plain text and does not trigger server-side retrieval of the supplied URL. Severity: Informational (not vulnerable).</w:t>
      </w:r>
      <w:r w:rsidR="387EB58F">
        <w:t xml:space="preserve"> </w:t>
      </w:r>
    </w:p>
    <w:p w14:paraId="112A8BAC" w14:textId="0503A8B4" w:rsidR="09B7B501" w:rsidRDefault="09B7B501" w:rsidP="09B7B501"/>
    <w:p w14:paraId="243E1A74" w14:textId="79CC0EF7" w:rsidR="06937ACD" w:rsidRDefault="00A077D1" w:rsidP="002C758C">
      <w:pPr>
        <w:pStyle w:val="Heading2"/>
      </w:pPr>
      <w:bookmarkStart w:id="86" w:name="_Toc611345963"/>
      <w:bookmarkStart w:id="87" w:name="_Toc206011386"/>
      <w:r>
        <w:t>Testing for SQL Injection</w:t>
      </w:r>
      <w:bookmarkEnd w:id="86"/>
      <w:bookmarkEnd w:id="87"/>
    </w:p>
    <w:p w14:paraId="737E5F64" w14:textId="79AE0272" w:rsidR="2824AA95" w:rsidRDefault="4EA5D953">
      <w:r>
        <w:rPr>
          <w:noProof/>
        </w:rPr>
        <w:drawing>
          <wp:inline distT="0" distB="0" distL="0" distR="0" wp14:anchorId="1A859747" wp14:editId="4BCEB45C">
            <wp:extent cx="5724525" cy="1571625"/>
            <wp:effectExtent l="0" t="0" r="0" b="0"/>
            <wp:docPr id="19772300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30005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9F45" w14:textId="6EF6A777" w:rsidR="00A55E68" w:rsidRDefault="002251F1">
      <w:pPr>
        <w:spacing w:before="0" w:after="160" w:line="278" w:lineRule="auto"/>
      </w:pPr>
      <w:r>
        <w:rPr>
          <w:noProof/>
        </w:rPr>
        <w:drawing>
          <wp:inline distT="0" distB="0" distL="0" distR="0" wp14:anchorId="7D8E2082" wp14:editId="071BAAAB">
            <wp:extent cx="5731510" cy="3100070"/>
            <wp:effectExtent l="0" t="0" r="2540" b="5080"/>
            <wp:docPr id="149200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051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B5D4" w14:textId="30D37968" w:rsidR="0701F7C1" w:rsidRDefault="0701F7C1" w:rsidP="7214ACBC">
      <w:pPr>
        <w:spacing w:before="0" w:after="160" w:line="278" w:lineRule="auto"/>
        <w:rPr>
          <w:lang w:val="en-US"/>
        </w:rPr>
      </w:pPr>
      <w:r w:rsidRPr="7214ACBC">
        <w:rPr>
          <w:lang w:val="en-US"/>
        </w:rPr>
        <w:t xml:space="preserve">The 2 images show </w:t>
      </w:r>
      <w:r w:rsidRPr="6D6551C6">
        <w:rPr>
          <w:lang w:val="en-US"/>
        </w:rPr>
        <w:t>the</w:t>
      </w:r>
      <w:r w:rsidRPr="7214ACBC">
        <w:rPr>
          <w:lang w:val="en-US"/>
        </w:rPr>
        <w:t xml:space="preserve"> search_query parameter reflects user input into the search results page, but the output is HTML-escaped</w:t>
      </w:r>
      <w:r w:rsidRPr="6D6551C6">
        <w:rPr>
          <w:lang w:val="en-US"/>
        </w:rPr>
        <w:t>. Tested with mySQL boolean and time-based</w:t>
      </w:r>
      <w:r w:rsidR="2A0784C8" w:rsidRPr="51EA9FD6">
        <w:rPr>
          <w:lang w:val="en-US"/>
        </w:rPr>
        <w:t xml:space="preserve"> </w:t>
      </w:r>
      <w:r w:rsidR="2A0784C8" w:rsidRPr="579864B3">
        <w:rPr>
          <w:lang w:val="en-US"/>
        </w:rPr>
        <w:t>payload</w:t>
      </w:r>
      <w:r w:rsidR="18BB9A95" w:rsidRPr="579864B3">
        <w:rPr>
          <w:lang w:val="en-US"/>
        </w:rPr>
        <w:t>s</w:t>
      </w:r>
      <w:r w:rsidR="2A0784C8" w:rsidRPr="51EA9FD6">
        <w:rPr>
          <w:lang w:val="en-US"/>
        </w:rPr>
        <w:t xml:space="preserve"> but they did not show any sign of delay in execution</w:t>
      </w:r>
      <w:r w:rsidR="2A0784C8" w:rsidRPr="03A29D80">
        <w:rPr>
          <w:lang w:val="en-US"/>
        </w:rPr>
        <w:t xml:space="preserve"> or behavioural differences. This means that there is no exploitable SQL injectio</w:t>
      </w:r>
      <w:r w:rsidR="031A38D3" w:rsidRPr="03A29D80">
        <w:rPr>
          <w:lang w:val="en-US"/>
        </w:rPr>
        <w:t>n here.</w:t>
      </w:r>
    </w:p>
    <w:p w14:paraId="4455E15C" w14:textId="64367674" w:rsidR="00D354F8" w:rsidRDefault="00D354F8">
      <w:pPr>
        <w:spacing w:before="0"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val="en-SG"/>
          <w14:ligatures w14:val="standardContextual"/>
        </w:rPr>
      </w:pPr>
      <w:r>
        <w:br w:type="page"/>
      </w:r>
    </w:p>
    <w:p w14:paraId="4AEF185C" w14:textId="77777777" w:rsidR="00A077D1" w:rsidRDefault="00A077D1" w:rsidP="00A077D1">
      <w:pPr>
        <w:pStyle w:val="Heading1"/>
      </w:pPr>
      <w:bookmarkStart w:id="88" w:name="_Toc149347134"/>
      <w:bookmarkStart w:id="89" w:name="_Toc206011387"/>
      <w:r w:rsidRPr="00C05BE0">
        <w:lastRenderedPageBreak/>
        <w:t>Error Handling</w:t>
      </w:r>
      <w:bookmarkEnd w:id="88"/>
      <w:bookmarkEnd w:id="89"/>
    </w:p>
    <w:p w14:paraId="51B36FB9" w14:textId="278059F0" w:rsidR="00A04A7F" w:rsidRDefault="00A077D1" w:rsidP="00A04A7F">
      <w:pPr>
        <w:pStyle w:val="Heading2"/>
      </w:pPr>
      <w:bookmarkStart w:id="90" w:name="_Toc1280989328"/>
      <w:bookmarkStart w:id="91" w:name="_Toc206011388"/>
      <w:r>
        <w:t>Testing for Improper Error Handling</w:t>
      </w:r>
      <w:bookmarkEnd w:id="90"/>
      <w:bookmarkEnd w:id="91"/>
    </w:p>
    <w:p w14:paraId="61FDB62D" w14:textId="500D5ACC" w:rsidR="00D354F8" w:rsidRDefault="00D354F8" w:rsidP="00D354F8">
      <w:pPr>
        <w:rPr>
          <w:lang w:val="en-SG"/>
        </w:rPr>
      </w:pPr>
      <w:r>
        <w:rPr>
          <w:lang w:val="en-SG"/>
        </w:rPr>
        <w:t>When an error occurs such as a page is not found</w:t>
      </w:r>
      <w:r w:rsidR="00C95812">
        <w:rPr>
          <w:lang w:val="en-SG"/>
        </w:rPr>
        <w:t xml:space="preserve"> on the smtp2go.com domain</w:t>
      </w:r>
      <w:r>
        <w:rPr>
          <w:lang w:val="en-SG"/>
        </w:rPr>
        <w:t xml:space="preserve">, a custom 404 page with no information disclosure is displayed. </w:t>
      </w:r>
      <w:r w:rsidR="00FD326A">
        <w:rPr>
          <w:lang w:val="en-SG"/>
        </w:rPr>
        <w:t xml:space="preserve">When such an error occurs on </w:t>
      </w:r>
      <w:r w:rsidR="00CC1F51">
        <w:rPr>
          <w:lang w:val="en-SG"/>
        </w:rPr>
        <w:t xml:space="preserve">the app.smtp2go.com domain, it redirects the user to </w:t>
      </w:r>
      <w:hyperlink r:id="rId66">
        <w:r w:rsidR="00CC1F51" w:rsidRPr="579864B3">
          <w:rPr>
            <w:rStyle w:val="Hyperlink"/>
            <w:lang w:val="en-SG"/>
          </w:rPr>
          <w:t>https://www.smtp2go.com/404?loc=app</w:t>
        </w:r>
      </w:hyperlink>
      <w:r w:rsidR="00CC1F51">
        <w:rPr>
          <w:lang w:val="en-SG"/>
        </w:rPr>
        <w:t>.</w:t>
      </w:r>
    </w:p>
    <w:p w14:paraId="4C81E1E8" w14:textId="7EF55812" w:rsidR="00CC1F51" w:rsidRPr="00D354F8" w:rsidRDefault="00CC1F51" w:rsidP="00D354F8">
      <w:pPr>
        <w:rPr>
          <w:lang w:val="en-SG"/>
        </w:rPr>
      </w:pPr>
      <w:r>
        <w:rPr>
          <w:lang w:val="en-SG"/>
        </w:rPr>
        <w:t>The error handling is done securely and there are no findings here.</w:t>
      </w:r>
    </w:p>
    <w:p w14:paraId="4634991E" w14:textId="1111BF6C" w:rsidR="00A04A7F" w:rsidRDefault="00A04A7F" w:rsidP="00A04A7F">
      <w:r w:rsidRPr="00A04A7F">
        <w:rPr>
          <w:noProof/>
        </w:rPr>
        <w:drawing>
          <wp:inline distT="0" distB="0" distL="0" distR="0" wp14:anchorId="47E8E606" wp14:editId="1BEC3E67">
            <wp:extent cx="5731510" cy="3161665"/>
            <wp:effectExtent l="0" t="0" r="2540" b="635"/>
            <wp:docPr id="1966046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4638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6900" w14:textId="083CB768" w:rsidR="000A316A" w:rsidRPr="000A316A" w:rsidRDefault="004912D1" w:rsidP="00A04A7F">
      <w:r w:rsidRPr="004912D1">
        <w:rPr>
          <w:noProof/>
        </w:rPr>
        <w:drawing>
          <wp:inline distT="0" distB="0" distL="0" distR="0" wp14:anchorId="1C54C1C9" wp14:editId="29A37E32">
            <wp:extent cx="5731510" cy="3187700"/>
            <wp:effectExtent l="0" t="0" r="2540" b="0"/>
            <wp:docPr id="2098308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0822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E68">
        <w:br w:type="page"/>
      </w:r>
      <w:r w:rsidR="00A077D1" w:rsidRPr="00615CA0">
        <w:rPr>
          <w:rStyle w:val="Heading1Char"/>
        </w:rPr>
        <w:lastRenderedPageBreak/>
        <w:t>Vulnerability scanning</w:t>
      </w:r>
    </w:p>
    <w:p w14:paraId="5D47A568" w14:textId="768D4B69" w:rsidR="00FC140C" w:rsidRDefault="002872B1">
      <w:pPr>
        <w:spacing w:before="0" w:after="160" w:line="278" w:lineRule="auto"/>
      </w:pPr>
      <w:r w:rsidRPr="002872B1">
        <w:rPr>
          <w:noProof/>
        </w:rPr>
        <w:drawing>
          <wp:inline distT="0" distB="0" distL="0" distR="0" wp14:anchorId="2592FF9F" wp14:editId="2546E811">
            <wp:extent cx="5731510" cy="4646930"/>
            <wp:effectExtent l="0" t="0" r="2540" b="1270"/>
            <wp:docPr id="480318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18999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42D" w14:textId="423AB440" w:rsidR="11A62E00" w:rsidRDefault="11A62E00" w:rsidP="11A62E00">
      <w:pPr>
        <w:spacing w:before="0" w:after="160" w:line="278" w:lineRule="auto"/>
      </w:pPr>
    </w:p>
    <w:p w14:paraId="1CD0CFDE" w14:textId="67AE1F9D" w:rsidR="000A316A" w:rsidRPr="001652C1" w:rsidRDefault="005F284B">
      <w:pPr>
        <w:spacing w:before="0" w:after="160" w:line="278" w:lineRule="auto"/>
      </w:pPr>
      <w:r w:rsidRPr="005F284B">
        <w:rPr>
          <w:noProof/>
        </w:rPr>
        <w:drawing>
          <wp:inline distT="0" distB="0" distL="0" distR="0" wp14:anchorId="1DFFADD8" wp14:editId="1B4CC1DF">
            <wp:extent cx="5731510" cy="2004060"/>
            <wp:effectExtent l="0" t="0" r="2540" b="0"/>
            <wp:docPr id="151403513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35135" name="Picture 1" descr="A screenshot of a computer scree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16A">
        <w:br w:type="page"/>
      </w:r>
    </w:p>
    <w:p w14:paraId="3B7749CA" w14:textId="7B7B3F3E" w:rsidR="42C29636" w:rsidRDefault="0E97EFD7" w:rsidP="390188E4">
      <w:pPr>
        <w:spacing w:before="0" w:after="160" w:line="278" w:lineRule="auto"/>
      </w:pPr>
      <w:r>
        <w:rPr>
          <w:noProof/>
        </w:rPr>
        <w:lastRenderedPageBreak/>
        <w:drawing>
          <wp:inline distT="0" distB="0" distL="0" distR="0" wp14:anchorId="2EFF604A" wp14:editId="76B17692">
            <wp:extent cx="5724525" cy="3162300"/>
            <wp:effectExtent l="0" t="0" r="0" b="0"/>
            <wp:docPr id="2437340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01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305B" w14:textId="0D0ED84F" w:rsidR="1E74EC1E" w:rsidRDefault="1E74EC1E" w:rsidP="520059E7">
      <w:pPr>
        <w:spacing w:before="0" w:after="160" w:line="278" w:lineRule="auto"/>
      </w:pPr>
      <w:r w:rsidRPr="520059E7">
        <w:rPr>
          <w:lang w:val="en-US"/>
        </w:rPr>
        <w:t>Vulner</w:t>
      </w:r>
      <w:r>
        <w:t xml:space="preserve">ability scan on </w:t>
      </w:r>
      <w:hyperlink r:id="rId72">
        <w:r w:rsidRPr="520059E7">
          <w:rPr>
            <w:rStyle w:val="Hyperlink"/>
          </w:rPr>
          <w:t>https://www.smtp2go.com</w:t>
        </w:r>
      </w:hyperlink>
      <w:r>
        <w:t xml:space="preserve"> using nikto scanner. </w:t>
      </w:r>
    </w:p>
    <w:p w14:paraId="4A26443B" w14:textId="4EFFD2FB" w:rsidR="79077E00" w:rsidRDefault="79077E00" w:rsidP="247C525B">
      <w:pPr>
        <w:pStyle w:val="Heading1"/>
      </w:pPr>
      <w:bookmarkStart w:id="92" w:name="_Toc829706115"/>
      <w:bookmarkStart w:id="93" w:name="_Toc206011389"/>
      <w:r>
        <w:t>Comment Moderation</w:t>
      </w:r>
      <w:bookmarkEnd w:id="92"/>
      <w:bookmarkEnd w:id="93"/>
    </w:p>
    <w:p w14:paraId="5AB0D304" w14:textId="11442045" w:rsidR="19C8C87C" w:rsidRDefault="2D3496F1" w:rsidP="57FAB51F">
      <w:pPr>
        <w:pStyle w:val="Heading2"/>
        <w:rPr>
          <w:u w:val="single"/>
        </w:rPr>
      </w:pPr>
      <w:bookmarkStart w:id="94" w:name="_Toc1038871166"/>
      <w:bookmarkStart w:id="95" w:name="_Toc206011390"/>
      <w:r>
        <w:t>XSS</w:t>
      </w:r>
      <w:bookmarkEnd w:id="94"/>
      <w:bookmarkEnd w:id="95"/>
    </w:p>
    <w:p w14:paraId="34AFF35A" w14:textId="29CF4C30" w:rsidR="40A14F96" w:rsidRDefault="40A14F96" w:rsidP="4E894F94">
      <w:pPr>
        <w:rPr>
          <w:lang w:val="en-US"/>
        </w:rPr>
      </w:pPr>
      <w:r w:rsidRPr="4E894F94">
        <w:rPr>
          <w:lang w:val="en-US"/>
        </w:rPr>
        <w:t xml:space="preserve">Post a comment in “Timeouts” blog with burpsuite </w:t>
      </w:r>
      <w:r>
        <w:t>proxy</w:t>
      </w:r>
      <w:r w:rsidRPr="4E894F94">
        <w:rPr>
          <w:lang w:val="en-US"/>
        </w:rPr>
        <w:t xml:space="preserve"> intersection on.</w:t>
      </w:r>
    </w:p>
    <w:p w14:paraId="2798FC7C" w14:textId="4A17F3FA" w:rsidR="57FAB51F" w:rsidRDefault="40A14F96" w:rsidP="19C8C87C">
      <w:pPr>
        <w:spacing w:before="0" w:after="160" w:line="278" w:lineRule="auto"/>
      </w:pPr>
      <w:r>
        <w:rPr>
          <w:noProof/>
        </w:rPr>
        <w:drawing>
          <wp:inline distT="0" distB="0" distL="0" distR="0" wp14:anchorId="2EF33FBA" wp14:editId="7AE4CF02">
            <wp:extent cx="5724525" cy="1714500"/>
            <wp:effectExtent l="0" t="0" r="0" b="0"/>
            <wp:docPr id="6699577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57728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E80B" w14:textId="6F0E8D19" w:rsidR="1956D550" w:rsidRDefault="1956D550" w:rsidP="347C049A">
      <w:pPr>
        <w:spacing w:before="0" w:after="160" w:line="278" w:lineRule="auto"/>
      </w:pPr>
      <w:r w:rsidRPr="347C049A">
        <w:rPr>
          <w:lang w:val="en-US"/>
        </w:rPr>
        <w:t>Change the c</w:t>
      </w:r>
      <w:r>
        <w:t>omment to a XSS payload, eg &lt;script&gt;alert(“test”)&lt;/script&gt;</w:t>
      </w:r>
    </w:p>
    <w:p w14:paraId="622D47AA" w14:textId="4671A66D" w:rsidR="19C8C87C" w:rsidRDefault="1956D550" w:rsidP="19C8C87C">
      <w:pPr>
        <w:spacing w:before="0" w:after="160" w:line="278" w:lineRule="auto"/>
      </w:pPr>
      <w:r>
        <w:rPr>
          <w:noProof/>
        </w:rPr>
        <w:drawing>
          <wp:inline distT="0" distB="0" distL="0" distR="0" wp14:anchorId="0E489AC3" wp14:editId="338A76FC">
            <wp:extent cx="5724525" cy="609600"/>
            <wp:effectExtent l="0" t="0" r="0" b="0"/>
            <wp:docPr id="7475381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38189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0E03" w14:textId="2F79C339" w:rsidR="03FB675C" w:rsidRDefault="03FB675C" w:rsidP="03FB675C">
      <w:pPr>
        <w:spacing w:before="0" w:after="160" w:line="278" w:lineRule="auto"/>
      </w:pPr>
    </w:p>
    <w:p w14:paraId="149439E4" w14:textId="4E611183" w:rsidR="03FB675C" w:rsidRDefault="03FB675C" w:rsidP="03FB675C">
      <w:pPr>
        <w:spacing w:before="0" w:after="160" w:line="278" w:lineRule="auto"/>
      </w:pPr>
    </w:p>
    <w:p w14:paraId="036FD32C" w14:textId="6F279FF3" w:rsidR="70AEF5C1" w:rsidRDefault="70AEF5C1" w:rsidP="0621508D">
      <w:pPr>
        <w:spacing w:before="0" w:after="160" w:line="278" w:lineRule="auto"/>
        <w:rPr>
          <w:lang w:val="en-US"/>
        </w:rPr>
      </w:pPr>
      <w:r w:rsidRPr="0621508D">
        <w:rPr>
          <w:lang w:val="en-US"/>
        </w:rPr>
        <w:t xml:space="preserve">The </w:t>
      </w:r>
      <w:r w:rsidRPr="3F733BDC">
        <w:rPr>
          <w:lang w:val="en-US"/>
        </w:rPr>
        <w:t>unapproved</w:t>
      </w:r>
      <w:r w:rsidRPr="0621508D">
        <w:rPr>
          <w:lang w:val="en-US"/>
        </w:rPr>
        <w:t xml:space="preserve"> parameter in the redirect URL indicates that the comment is pending review. Exploitation would only rely on an admin viewing the comment in the moderation </w:t>
      </w:r>
      <w:r w:rsidRPr="0621508D">
        <w:rPr>
          <w:lang w:val="en-US"/>
        </w:rPr>
        <w:lastRenderedPageBreak/>
        <w:t>panel. This makes it a stored XSS targeting administrators rather than regular users.</w:t>
      </w:r>
      <w:r w:rsidR="639DD00D" w:rsidRPr="706A7412">
        <w:rPr>
          <w:lang w:val="en-US"/>
        </w:rPr>
        <w:t xml:space="preserve"> </w:t>
      </w:r>
      <w:r w:rsidR="639DD00D" w:rsidRPr="784B1B89">
        <w:rPr>
          <w:lang w:val="en-US"/>
        </w:rPr>
        <w:t>This prevents</w:t>
      </w:r>
      <w:r w:rsidR="639DD00D" w:rsidRPr="706A7412">
        <w:rPr>
          <w:lang w:val="en-US"/>
        </w:rPr>
        <w:t xml:space="preserve"> malicious XSS payloads from being displayed to the public immediately, reducing the risk of the attack spreading to all visitors.</w:t>
      </w:r>
    </w:p>
    <w:p w14:paraId="2FC89182" w14:textId="575029EB" w:rsidR="19C8C87C" w:rsidRDefault="1BDB3514" w:rsidP="19C8C87C">
      <w:pPr>
        <w:spacing w:before="0" w:after="160" w:line="278" w:lineRule="auto"/>
      </w:pPr>
      <w:r>
        <w:rPr>
          <w:noProof/>
        </w:rPr>
        <w:drawing>
          <wp:inline distT="0" distB="0" distL="0" distR="0" wp14:anchorId="6C8FF3AE" wp14:editId="080BDD9A">
            <wp:extent cx="4890051" cy="3213928"/>
            <wp:effectExtent l="0" t="0" r="0" b="0"/>
            <wp:docPr id="12966596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5966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051" cy="32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5142" w14:textId="0FF4B62E" w:rsidR="03FB675C" w:rsidRDefault="03FB675C" w:rsidP="03FB675C">
      <w:pPr>
        <w:spacing w:before="0" w:after="160" w:line="278" w:lineRule="auto"/>
      </w:pPr>
    </w:p>
    <w:p w14:paraId="4365D5BD" w14:textId="5A3D32F4" w:rsidR="3E0C9651" w:rsidRDefault="3E0C9651" w:rsidP="3E0C9651">
      <w:pPr>
        <w:spacing w:before="0" w:after="160" w:line="278" w:lineRule="auto"/>
      </w:pPr>
    </w:p>
    <w:p w14:paraId="2E7F76A2" w14:textId="26369CF2" w:rsidR="3E0C9651" w:rsidRDefault="3E0C9651" w:rsidP="3E0C9651">
      <w:pPr>
        <w:spacing w:before="0" w:after="160" w:line="278" w:lineRule="auto"/>
      </w:pPr>
    </w:p>
    <w:p w14:paraId="78DEAF2D" w14:textId="1AE90813" w:rsidR="0704E6D5" w:rsidRDefault="0704E6D5" w:rsidP="03FB675C">
      <w:pPr>
        <w:pStyle w:val="Heading2"/>
        <w:rPr>
          <w:rFonts w:ascii="Arial" w:eastAsia="Arial" w:hAnsi="Arial" w:cs="Arial"/>
        </w:rPr>
      </w:pPr>
      <w:bookmarkStart w:id="96" w:name="_Toc339197929"/>
      <w:bookmarkStart w:id="97" w:name="_Toc206011391"/>
      <w:r w:rsidRPr="34A04A03">
        <w:rPr>
          <w:rFonts w:ascii="Arial" w:eastAsia="Arial" w:hAnsi="Arial" w:cs="Arial"/>
        </w:rPr>
        <w:t>IDOR</w:t>
      </w:r>
      <w:bookmarkEnd w:id="96"/>
      <w:bookmarkEnd w:id="97"/>
    </w:p>
    <w:p w14:paraId="3C20AC44" w14:textId="232AB498" w:rsidR="08B311B0" w:rsidRDefault="08B311B0" w:rsidP="3E0C9651">
      <w:pPr>
        <w:rPr>
          <w:lang w:val="en-US"/>
        </w:rPr>
      </w:pPr>
      <w:r w:rsidRPr="3E0C9651">
        <w:rPr>
          <w:lang w:val="en-US"/>
        </w:rPr>
        <w:t xml:space="preserve">Post a comment in “how to avoid inbox clipping” blog with burpsuite </w:t>
      </w:r>
      <w:r>
        <w:t>proxy</w:t>
      </w:r>
      <w:r w:rsidRPr="3E0C9651">
        <w:rPr>
          <w:lang w:val="en-US"/>
        </w:rPr>
        <w:t xml:space="preserve"> intersection on.</w:t>
      </w:r>
    </w:p>
    <w:p w14:paraId="52A54602" w14:textId="406DD6C4" w:rsidR="560EC11F" w:rsidRDefault="20A3A7D2" w:rsidP="560EC11F">
      <w:pPr>
        <w:spacing w:before="0" w:after="160" w:line="278" w:lineRule="auto"/>
      </w:pPr>
      <w:r>
        <w:rPr>
          <w:noProof/>
        </w:rPr>
        <w:drawing>
          <wp:inline distT="0" distB="0" distL="0" distR="0" wp14:anchorId="2F1F64A5" wp14:editId="29B302E9">
            <wp:extent cx="5724525" cy="1943100"/>
            <wp:effectExtent l="0" t="0" r="0" b="0"/>
            <wp:docPr id="100717416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74164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C2F1" w14:textId="298B65D0" w:rsidR="247C525B" w:rsidRDefault="247C525B" w:rsidP="247C525B">
      <w:pPr>
        <w:spacing w:before="0" w:after="160" w:line="278" w:lineRule="auto"/>
      </w:pPr>
    </w:p>
    <w:p w14:paraId="21EC78EB" w14:textId="61E3775F" w:rsidR="1754513F" w:rsidRDefault="1754513F" w:rsidP="560EC11F">
      <w:pPr>
        <w:spacing w:before="0" w:after="160" w:line="278" w:lineRule="auto"/>
      </w:pPr>
      <w:r w:rsidRPr="7AC28F0F">
        <w:rPr>
          <w:lang w:val="en-US"/>
        </w:rPr>
        <w:t>The comment post ID here is 5401 and the comment post ID for</w:t>
      </w:r>
      <w:r w:rsidRPr="355EF1BB">
        <w:rPr>
          <w:lang w:val="en-US"/>
        </w:rPr>
        <w:t xml:space="preserve"> </w:t>
      </w:r>
      <w:r w:rsidRPr="7AC28F0F">
        <w:rPr>
          <w:lang w:val="en-US"/>
        </w:rPr>
        <w:t>”Time</w:t>
      </w:r>
      <w:r>
        <w:t>Outs” is 6915</w:t>
      </w:r>
    </w:p>
    <w:p w14:paraId="7F1A083B" w14:textId="5F291877" w:rsidR="1754513F" w:rsidRDefault="1754513F" w:rsidP="560EC11F">
      <w:pPr>
        <w:spacing w:before="0" w:after="160" w:line="278" w:lineRule="auto"/>
      </w:pPr>
      <w:r>
        <w:rPr>
          <w:noProof/>
        </w:rPr>
        <w:drawing>
          <wp:inline distT="0" distB="0" distL="0" distR="0" wp14:anchorId="78C8005F" wp14:editId="3DC0C855">
            <wp:extent cx="5724525" cy="533400"/>
            <wp:effectExtent l="0" t="0" r="0" b="0"/>
            <wp:docPr id="15700703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7033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D242" w14:textId="30D30611" w:rsidR="355EF1BB" w:rsidRDefault="7507B8E6" w:rsidP="355EF1BB">
      <w:pPr>
        <w:spacing w:before="0" w:after="160" w:line="278" w:lineRule="auto"/>
        <w:rPr>
          <w:lang w:val="en-US"/>
        </w:rPr>
      </w:pPr>
      <w:r w:rsidRPr="06836DBC">
        <w:rPr>
          <w:lang w:val="en-US"/>
        </w:rPr>
        <w:lastRenderedPageBreak/>
        <w:t xml:space="preserve">Change the comment post ID to TimeOuts </w:t>
      </w:r>
      <w:r w:rsidRPr="14026FEA">
        <w:rPr>
          <w:lang w:val="en-US"/>
        </w:rPr>
        <w:t>postID</w:t>
      </w:r>
      <w:r w:rsidRPr="06836DBC">
        <w:rPr>
          <w:lang w:val="en-US"/>
        </w:rPr>
        <w:t xml:space="preserve"> 6915</w:t>
      </w:r>
    </w:p>
    <w:p w14:paraId="22033E8F" w14:textId="69CF599F" w:rsidR="07953613" w:rsidRDefault="7507B8E6" w:rsidP="07953613">
      <w:pPr>
        <w:spacing w:before="0" w:after="160" w:line="278" w:lineRule="auto"/>
      </w:pPr>
      <w:r>
        <w:rPr>
          <w:noProof/>
        </w:rPr>
        <w:drawing>
          <wp:inline distT="0" distB="0" distL="0" distR="0" wp14:anchorId="20521D23" wp14:editId="4E1EF13F">
            <wp:extent cx="4572000" cy="476250"/>
            <wp:effectExtent l="0" t="0" r="0" b="0"/>
            <wp:docPr id="6293599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5997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499D" w14:textId="42ED2360" w:rsidR="5ABF6CEF" w:rsidRDefault="5ABF6CEF" w:rsidP="5ABF6CEF">
      <w:pPr>
        <w:spacing w:before="0" w:after="160" w:line="278" w:lineRule="auto"/>
      </w:pPr>
    </w:p>
    <w:p w14:paraId="608F0961" w14:textId="40B0A005" w:rsidR="11A62E00" w:rsidRDefault="72946873" w:rsidP="11A62E00">
      <w:pPr>
        <w:spacing w:before="0" w:after="160" w:line="278" w:lineRule="auto"/>
        <w:rPr>
          <w:lang w:val="en-US"/>
        </w:rPr>
      </w:pPr>
      <w:r>
        <w:t>/?unapproved=46048&amp;moderation-hash=... means the comment is in the moderation queue</w:t>
      </w:r>
      <w:r w:rsidRPr="07953613">
        <w:rPr>
          <w:lang w:val="en-US"/>
        </w:rPr>
        <w:t xml:space="preserve"> and the </w:t>
      </w:r>
      <w:r>
        <w:t>c</w:t>
      </w:r>
      <w:r w:rsidRPr="07953613">
        <w:rPr>
          <w:lang w:val="en-US"/>
        </w:rPr>
        <w:t>omment was accepted into the database but it's not visible until an admin approves it</w:t>
      </w:r>
      <w:r w:rsidR="114660B0" w:rsidRPr="43B0842B">
        <w:rPr>
          <w:lang w:val="en-US"/>
        </w:rPr>
        <w:t>.</w:t>
      </w:r>
      <w:r w:rsidR="17160878" w:rsidRPr="7180878C">
        <w:rPr>
          <w:lang w:val="en-US"/>
        </w:rPr>
        <w:t xml:space="preserve"> W</w:t>
      </w:r>
      <w:r w:rsidR="114660B0" w:rsidRPr="7180878C">
        <w:rPr>
          <w:lang w:val="en-US"/>
        </w:rPr>
        <w:t>hich</w:t>
      </w:r>
      <w:r w:rsidR="114660B0" w:rsidRPr="43B0842B">
        <w:rPr>
          <w:lang w:val="en-US"/>
        </w:rPr>
        <w:t xml:space="preserve"> can be abused by automating requests with different </w:t>
      </w:r>
      <w:r w:rsidR="114660B0" w:rsidRPr="37555D16">
        <w:rPr>
          <w:lang w:val="en-US"/>
        </w:rPr>
        <w:t>comment_post_ID</w:t>
      </w:r>
      <w:r w:rsidR="114660B0" w:rsidRPr="43B0842B">
        <w:rPr>
          <w:lang w:val="en-US"/>
        </w:rPr>
        <w:t xml:space="preserve"> values to flood multiple posts with spam, overwhelming the moderation process</w:t>
      </w:r>
      <w:r>
        <w:br/>
      </w:r>
      <w:r w:rsidR="543F2318">
        <w:rPr>
          <w:noProof/>
        </w:rPr>
        <w:drawing>
          <wp:inline distT="0" distB="0" distL="0" distR="0" wp14:anchorId="7C099565" wp14:editId="37AE9169">
            <wp:extent cx="4572000" cy="3505200"/>
            <wp:effectExtent l="0" t="0" r="0" b="0"/>
            <wp:docPr id="1270059816" name="drawing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9816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F41B" w14:textId="55A824D5" w:rsidR="5292DA1B" w:rsidRDefault="5292DA1B" w:rsidP="5292DA1B">
      <w:pPr>
        <w:spacing w:before="0" w:after="160" w:line="278" w:lineRule="auto"/>
        <w:rPr>
          <w:lang w:val="en-US"/>
        </w:rPr>
      </w:pPr>
    </w:p>
    <w:p w14:paraId="211FCB4D" w14:textId="620B5381" w:rsidR="03E48927" w:rsidRDefault="03E48927" w:rsidP="5292DA1B">
      <w:pPr>
        <w:spacing w:before="0" w:after="160" w:line="278" w:lineRule="auto"/>
        <w:rPr>
          <w:lang w:val="en-US"/>
        </w:rPr>
      </w:pPr>
      <w:r w:rsidRPr="30C531EB">
        <w:rPr>
          <w:lang w:val="en-US"/>
        </w:rPr>
        <w:t>In a nutshell, this moderation system helps the website prevent immediate exploitation during penetration testing or real-world attacks because malicious payloads are not instantly displayed to public users, giving administrators a chance to review and remove them before they reach a wider audience.</w:t>
      </w:r>
    </w:p>
    <w:p w14:paraId="022F492A" w14:textId="1EB86142" w:rsidR="002F3C9F" w:rsidRDefault="00CF14D6" w:rsidP="009740CA">
      <w:pPr>
        <w:pStyle w:val="Heading1"/>
      </w:pPr>
      <w:bookmarkStart w:id="98" w:name="_Toc535840793"/>
      <w:bookmarkStart w:id="99" w:name="_Toc206011392"/>
      <w:r>
        <w:t>Appendix</w:t>
      </w:r>
      <w:bookmarkEnd w:id="98"/>
      <w:bookmarkEnd w:id="99"/>
    </w:p>
    <w:p w14:paraId="2CC6A7DE" w14:textId="7602D57A" w:rsidR="004B5A00" w:rsidRDefault="004B5A00" w:rsidP="009740CA">
      <w:pPr>
        <w:pStyle w:val="Heading2"/>
      </w:pPr>
      <w:bookmarkStart w:id="100" w:name="_Toc237822937"/>
      <w:bookmarkStart w:id="101" w:name="_Toc206011393"/>
      <w:r>
        <w:t xml:space="preserve">Importing scope </w:t>
      </w:r>
      <w:r w:rsidR="00884051">
        <w:t>into BurpSuite</w:t>
      </w:r>
      <w:bookmarkEnd w:id="100"/>
      <w:bookmarkEnd w:id="101"/>
    </w:p>
    <w:p w14:paraId="24471364" w14:textId="2949F657" w:rsidR="00D87C68" w:rsidRPr="00D87C68" w:rsidRDefault="00D87C68" w:rsidP="00D87C68">
      <w:pPr>
        <w:rPr>
          <w:lang w:val="en-SG"/>
        </w:rPr>
      </w:pPr>
      <w:r>
        <w:rPr>
          <w:lang w:val="en-SG"/>
        </w:rPr>
        <w:t xml:space="preserve">To ensure </w:t>
      </w:r>
      <w:r w:rsidR="00402C01">
        <w:rPr>
          <w:lang w:val="en-SG"/>
        </w:rPr>
        <w:t xml:space="preserve">that the pentest stays in scope, </w:t>
      </w:r>
      <w:r w:rsidR="00462D21">
        <w:rPr>
          <w:lang w:val="en-SG"/>
        </w:rPr>
        <w:t xml:space="preserve">the BurpSuite configuration file provided </w:t>
      </w:r>
      <w:r w:rsidR="0007192C">
        <w:rPr>
          <w:lang w:val="en-SG"/>
        </w:rPr>
        <w:t>on SMTP2GO’s Bug Bounty Program on HackerOne is imported.</w:t>
      </w:r>
    </w:p>
    <w:p w14:paraId="5AA02B45" w14:textId="4430EBE4" w:rsidR="002F3C9F" w:rsidRDefault="00CF14D6" w:rsidP="00524EE1">
      <w:pPr>
        <w:jc w:val="center"/>
        <w:rPr>
          <w:lang w:val="en-SG"/>
        </w:rPr>
      </w:pPr>
      <w:r w:rsidRPr="00CF14D6">
        <w:rPr>
          <w:noProof/>
          <w:lang w:val="en-SG"/>
        </w:rPr>
        <w:lastRenderedPageBreak/>
        <w:drawing>
          <wp:inline distT="0" distB="0" distL="0" distR="0" wp14:anchorId="23D66CF6" wp14:editId="09EE174E">
            <wp:extent cx="5731510" cy="3317240"/>
            <wp:effectExtent l="0" t="0" r="2540" b="0"/>
            <wp:docPr id="1888664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64703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6CE8" w14:textId="13BC298E" w:rsidR="00524EE1" w:rsidRDefault="00524EE1" w:rsidP="00524EE1">
      <w:pPr>
        <w:jc w:val="center"/>
        <w:rPr>
          <w:lang w:val="en-SG"/>
        </w:rPr>
      </w:pPr>
      <w:r>
        <w:rPr>
          <w:lang w:val="en-SG"/>
        </w:rPr>
        <w:t xml:space="preserve">Figure </w:t>
      </w:r>
      <w:r w:rsidR="00D87C68">
        <w:rPr>
          <w:lang w:val="en-SG"/>
        </w:rPr>
        <w:t>1.1</w:t>
      </w:r>
    </w:p>
    <w:p w14:paraId="6118EF7B" w14:textId="77777777" w:rsidR="00F90F23" w:rsidRDefault="00F90F23" w:rsidP="00F90F23">
      <w:pPr>
        <w:pStyle w:val="Heading2"/>
      </w:pPr>
      <w:bookmarkStart w:id="102" w:name="_Toc291323882"/>
      <w:bookmarkStart w:id="103" w:name="_Toc206011394"/>
      <w:r>
        <w:t>Passive Reconnaissance Results</w:t>
      </w:r>
      <w:bookmarkEnd w:id="102"/>
      <w:bookmarkEnd w:id="103"/>
    </w:p>
    <w:p w14:paraId="14A82E55" w14:textId="77777777" w:rsidR="00F90F23" w:rsidRDefault="00F90F23" w:rsidP="00F90F23">
      <w:hyperlink r:id="rId81" w:history="1">
        <w:r w:rsidRPr="004C3ADE">
          <w:rPr>
            <w:rStyle w:val="Hyperlink"/>
          </w:rPr>
          <w:t>https://www.smtp2go.com/</w:t>
        </w:r>
      </w:hyperlink>
      <w:r>
        <w:t xml:space="preserve"> - This is the root directory of the domain smtp2go.com.</w:t>
      </w:r>
    </w:p>
    <w:p w14:paraId="130634E5" w14:textId="77777777" w:rsidR="00F90F23" w:rsidRDefault="0ECEDA34" w:rsidP="00F90F23">
      <w:hyperlink r:id="rId82">
        <w:r w:rsidRPr="2EB14604">
          <w:rPr>
            <w:rStyle w:val="Hyperlink"/>
            <w:lang w:val="en-US"/>
          </w:rPr>
          <w:t>https://www.smtp2go.com/pricing/</w:t>
        </w:r>
      </w:hyperlink>
      <w:r w:rsidRPr="2EB14604">
        <w:rPr>
          <w:lang w:val="en-US"/>
        </w:rPr>
        <w:t xml:space="preserve"> - This is to sign up an account along with prices.</w:t>
      </w:r>
    </w:p>
    <w:p w14:paraId="7027E9A3" w14:textId="77777777" w:rsidR="00F90F23" w:rsidRDefault="00F90F23" w:rsidP="00F90F23">
      <w:hyperlink r:id="rId83">
        <w:r w:rsidRPr="3B37A5A4">
          <w:rPr>
            <w:rStyle w:val="Hyperlink"/>
            <w:lang w:val="en-US"/>
          </w:rPr>
          <w:t>https://www.smtp2go.com/tour/</w:t>
        </w:r>
      </w:hyperlink>
      <w:r w:rsidRPr="3B37A5A4">
        <w:rPr>
          <w:lang w:val="en-US"/>
        </w:rPr>
        <w:t xml:space="preserve"> - Talks about features of the application.</w:t>
      </w:r>
    </w:p>
    <w:p w14:paraId="463B181D" w14:textId="77777777" w:rsidR="00F90F23" w:rsidRDefault="00F90F23" w:rsidP="00F90F23">
      <w:hyperlink r:id="rId84" w:history="1">
        <w:r w:rsidRPr="004C3ADE">
          <w:rPr>
            <w:rStyle w:val="Hyperlink"/>
          </w:rPr>
          <w:t>https://www.smtp2go.com/customer-success/</w:t>
        </w:r>
      </w:hyperlink>
      <w:r>
        <w:t xml:space="preserve"> - Reviews from other companies.</w:t>
      </w:r>
    </w:p>
    <w:p w14:paraId="6418DACA" w14:textId="77777777" w:rsidR="00F90F23" w:rsidRDefault="00F90F23" w:rsidP="00F90F23">
      <w:hyperlink r:id="rId85" w:history="1">
        <w:r w:rsidRPr="004C3ADE">
          <w:rPr>
            <w:rStyle w:val="Hyperlink"/>
          </w:rPr>
          <w:t>https://www.smtp2go.com/faq/</w:t>
        </w:r>
      </w:hyperlink>
      <w:r>
        <w:t xml:space="preserve"> - FAQ for the application.</w:t>
      </w:r>
    </w:p>
    <w:p w14:paraId="288E5173" w14:textId="77777777" w:rsidR="00F90F23" w:rsidRDefault="0ECEDA34" w:rsidP="00F90F23">
      <w:hyperlink r:id="rId86">
        <w:r w:rsidRPr="2EB14604">
          <w:rPr>
            <w:rStyle w:val="Hyperlink"/>
            <w:lang w:val="en-US"/>
          </w:rPr>
          <w:t>https://www.smtp2go.com/comparison/</w:t>
        </w:r>
      </w:hyperlink>
      <w:r w:rsidRPr="2EB14604">
        <w:rPr>
          <w:lang w:val="en-US"/>
        </w:rPr>
        <w:t xml:space="preserve"> - Compare application to other similar ones.</w:t>
      </w:r>
    </w:p>
    <w:p w14:paraId="76D768FD" w14:textId="77777777" w:rsidR="00F90F23" w:rsidRDefault="00F90F23" w:rsidP="00F90F23">
      <w:hyperlink r:id="rId87" w:history="1">
        <w:r w:rsidRPr="004C3ADE">
          <w:rPr>
            <w:rStyle w:val="Hyperlink"/>
          </w:rPr>
          <w:t>https://www.smtp2go.com/blog/</w:t>
        </w:r>
      </w:hyperlink>
      <w:r>
        <w:t xml:space="preserve"> - Displays blogs posted with a search feature.</w:t>
      </w:r>
    </w:p>
    <w:p w14:paraId="40E3A54D" w14:textId="77777777" w:rsidR="00F90F23" w:rsidRDefault="00F90F23" w:rsidP="00F90F23">
      <w:hyperlink r:id="rId88" w:history="1">
        <w:r w:rsidRPr="004C3ADE">
          <w:rPr>
            <w:rStyle w:val="Hyperlink"/>
          </w:rPr>
          <w:t>https://www.smtp2go.com/setup/</w:t>
        </w:r>
      </w:hyperlink>
      <w:r>
        <w:t xml:space="preserve"> - Generic instructions to help set up the application with a search feature.</w:t>
      </w:r>
    </w:p>
    <w:p w14:paraId="78494A52" w14:textId="77777777" w:rsidR="00F90F23" w:rsidRDefault="00F90F23" w:rsidP="00F90F23">
      <w:hyperlink r:id="rId89" w:history="1">
        <w:r w:rsidRPr="004C3ADE">
          <w:rPr>
            <w:rStyle w:val="Hyperlink"/>
          </w:rPr>
          <w:t>https://www.smtp2go.com/setupguide/</w:t>
        </w:r>
      </w:hyperlink>
      <w:r>
        <w:t xml:space="preserve"> - List of detailed set up guides.</w:t>
      </w:r>
    </w:p>
    <w:p w14:paraId="2EB51357" w14:textId="77777777" w:rsidR="00F90F23" w:rsidRDefault="00F90F23" w:rsidP="00F90F23">
      <w:hyperlink r:id="rId90">
        <w:r w:rsidRPr="3B37A5A4">
          <w:rPr>
            <w:rStyle w:val="Hyperlink"/>
            <w:lang w:val="en-US"/>
          </w:rPr>
          <w:t>https://www.smtp2go.com/contact/</w:t>
        </w:r>
      </w:hyperlink>
      <w:r w:rsidRPr="3B37A5A4">
        <w:rPr>
          <w:lang w:val="en-US"/>
        </w:rPr>
        <w:t xml:space="preserve"> - The feature to send a message to ask a question or give feedback to the company. Also provides contact information.</w:t>
      </w:r>
    </w:p>
    <w:p w14:paraId="73B3CBA4" w14:textId="77777777" w:rsidR="00F90F23" w:rsidRDefault="00F90F23" w:rsidP="00F90F23">
      <w:hyperlink r:id="rId91" w:history="1">
        <w:r w:rsidRPr="004C3ADE">
          <w:rPr>
            <w:rStyle w:val="Hyperlink"/>
          </w:rPr>
          <w:t>https://www.smtp2go.com/about/</w:t>
        </w:r>
      </w:hyperlink>
      <w:r>
        <w:t xml:space="preserve"> - Information about the company.</w:t>
      </w:r>
    </w:p>
    <w:p w14:paraId="53984704" w14:textId="77777777" w:rsidR="00F90F23" w:rsidRDefault="00F90F23" w:rsidP="00F90F23">
      <w:hyperlink r:id="rId92" w:history="1">
        <w:r w:rsidRPr="004C3ADE">
          <w:rPr>
            <w:rStyle w:val="Hyperlink"/>
          </w:rPr>
          <w:t>https://www.smtp2go.com/terms/</w:t>
        </w:r>
      </w:hyperlink>
      <w:r>
        <w:t xml:space="preserve"> - Terms of service.</w:t>
      </w:r>
    </w:p>
    <w:p w14:paraId="13E948C9" w14:textId="77777777" w:rsidR="00F90F23" w:rsidRDefault="00F90F23" w:rsidP="00F90F23">
      <w:hyperlink r:id="rId93" w:history="1">
        <w:r w:rsidRPr="004C3ADE">
          <w:rPr>
            <w:rStyle w:val="Hyperlink"/>
          </w:rPr>
          <w:t>https://www.smtp2go.com/privacy/</w:t>
        </w:r>
      </w:hyperlink>
      <w:r>
        <w:t xml:space="preserve"> - Privacy policy.</w:t>
      </w:r>
    </w:p>
    <w:p w14:paraId="779A02CF" w14:textId="77777777" w:rsidR="00F90F23" w:rsidRDefault="00F90F23" w:rsidP="00F90F23">
      <w:hyperlink r:id="rId94" w:history="1">
        <w:r w:rsidRPr="004C3ADE">
          <w:rPr>
            <w:rStyle w:val="Hyperlink"/>
          </w:rPr>
          <w:t>https://www.smtp2go.com/resellers/</w:t>
        </w:r>
      </w:hyperlink>
      <w:r>
        <w:t xml:space="preserve"> - Information about a feature of the application.</w:t>
      </w:r>
    </w:p>
    <w:p w14:paraId="6A6ABD73" w14:textId="77777777" w:rsidR="00F90F23" w:rsidRDefault="00F90F23" w:rsidP="00F90F23">
      <w:hyperlink r:id="rId95" w:history="1">
        <w:r w:rsidRPr="004C3ADE">
          <w:rPr>
            <w:rStyle w:val="Hyperlink"/>
          </w:rPr>
          <w:t>https://www.smtp2go.com/jobs/</w:t>
        </w:r>
      </w:hyperlink>
      <w:r>
        <w:t xml:space="preserve"> - To send job application(s) to the company.</w:t>
      </w:r>
    </w:p>
    <w:p w14:paraId="1BF2E788" w14:textId="77777777" w:rsidR="00F90F23" w:rsidRDefault="00F90F23" w:rsidP="00F90F23">
      <w:hyperlink r:id="rId96" w:history="1">
        <w:r w:rsidRPr="004C3ADE">
          <w:rPr>
            <w:rStyle w:val="Hyperlink"/>
          </w:rPr>
          <w:t>https://app.smtp2go.com/login/</w:t>
        </w:r>
      </w:hyperlink>
      <w:r>
        <w:t xml:space="preserve"> - Login page.</w:t>
      </w:r>
    </w:p>
    <w:p w14:paraId="50A8FE75" w14:textId="77777777" w:rsidR="00F90F23" w:rsidRDefault="00F90F23" w:rsidP="00F90F23">
      <w:hyperlink r:id="rId97">
        <w:r w:rsidRPr="3B37A5A4">
          <w:rPr>
            <w:rStyle w:val="Hyperlink"/>
            <w:lang w:val="en-US"/>
          </w:rPr>
          <w:t>https://app-us.smtp2go.com/dashboard/main/</w:t>
        </w:r>
      </w:hyperlink>
      <w:r w:rsidRPr="3B37A5A4">
        <w:rPr>
          <w:lang w:val="en-US"/>
        </w:rPr>
        <w:t xml:space="preserve"> - Home page to the main application.</w:t>
      </w:r>
    </w:p>
    <w:p w14:paraId="7E36B53A" w14:textId="77777777" w:rsidR="00F90F23" w:rsidRDefault="00F90F23" w:rsidP="00F90F23">
      <w:hyperlink r:id="rId98" w:history="1">
        <w:r w:rsidRPr="004C3ADE">
          <w:rPr>
            <w:rStyle w:val="Hyperlink"/>
          </w:rPr>
          <w:t>https://app-us.smtp2go.com/reports/summary/</w:t>
        </w:r>
      </w:hyperlink>
      <w:r>
        <w:t xml:space="preserve"> - Summary of emails sent.</w:t>
      </w:r>
    </w:p>
    <w:p w14:paraId="13D37366" w14:textId="77777777" w:rsidR="00F90F23" w:rsidRDefault="00F90F23" w:rsidP="00F90F23">
      <w:hyperlink r:id="rId99" w:history="1">
        <w:r w:rsidRPr="004C3ADE">
          <w:rPr>
            <w:rStyle w:val="Hyperlink"/>
          </w:rPr>
          <w:t>https://app-us.smtp2go.com/reports/activity/</w:t>
        </w:r>
      </w:hyperlink>
      <w:r>
        <w:t xml:space="preserve"> - Shows email activity.</w:t>
      </w:r>
    </w:p>
    <w:p w14:paraId="31FED750" w14:textId="77777777" w:rsidR="00F90F23" w:rsidRDefault="00F90F23" w:rsidP="00F90F23">
      <w:hyperlink r:id="rId100" w:history="1">
        <w:r w:rsidRPr="004C3ADE">
          <w:rPr>
            <w:rStyle w:val="Hyperlink"/>
          </w:rPr>
          <w:t>https://app-us.smtp2go.com/reports/charts/</w:t>
        </w:r>
      </w:hyperlink>
      <w:r>
        <w:t xml:space="preserve"> - Displays charts for events, users, and demographic details.</w:t>
      </w:r>
    </w:p>
    <w:p w14:paraId="1896E7F0" w14:textId="77777777" w:rsidR="00F90F23" w:rsidRDefault="00F90F23" w:rsidP="00F90F23">
      <w:hyperlink r:id="rId101" w:history="1">
        <w:r w:rsidRPr="004C3ADE">
          <w:rPr>
            <w:rStyle w:val="Hyperlink"/>
          </w:rPr>
          <w:t>https://app-us.smtp2go.com/reports/suppressions/</w:t>
        </w:r>
      </w:hyperlink>
      <w:r>
        <w:t xml:space="preserve"> - Block emails to and from a domain or email address.</w:t>
      </w:r>
    </w:p>
    <w:p w14:paraId="704CADCA" w14:textId="77777777" w:rsidR="00F90F23" w:rsidRDefault="00F90F23" w:rsidP="00F90F23">
      <w:hyperlink r:id="rId102" w:history="1">
        <w:r w:rsidRPr="004C3ADE">
          <w:rPr>
            <w:rStyle w:val="Hyperlink"/>
          </w:rPr>
          <w:t>https://app-us.smtp2go.com/reports/data-exports/</w:t>
        </w:r>
      </w:hyperlink>
      <w:r>
        <w:t xml:space="preserve"> - Export data and schedule email reports.</w:t>
      </w:r>
    </w:p>
    <w:p w14:paraId="48B402C9" w14:textId="77777777" w:rsidR="00F90F23" w:rsidRDefault="00F90F23" w:rsidP="00F90F23">
      <w:hyperlink r:id="rId103">
        <w:r w:rsidRPr="3B37A5A4">
          <w:rPr>
            <w:rStyle w:val="Hyperlink"/>
            <w:lang w:val="en-US"/>
          </w:rPr>
          <w:t>https://app-us.smtp2go.com/sending/smtp_users/</w:t>
        </w:r>
      </w:hyperlink>
      <w:r w:rsidRPr="3B37A5A4">
        <w:rPr>
          <w:lang w:val="en-US"/>
        </w:rPr>
        <w:t xml:space="preserve"> - Manage users able send emails.</w:t>
      </w:r>
    </w:p>
    <w:p w14:paraId="3CDBC225" w14:textId="77777777" w:rsidR="00F90F23" w:rsidRDefault="00F90F23" w:rsidP="00F90F23">
      <w:hyperlink r:id="rId104" w:history="1">
        <w:r w:rsidRPr="004C3ADE">
          <w:rPr>
            <w:rStyle w:val="Hyperlink"/>
          </w:rPr>
          <w:t>https://app-us.smtp2go.com/sending/apikeys/</w:t>
        </w:r>
      </w:hyperlink>
      <w:r>
        <w:t xml:space="preserve"> - Manage API keys.</w:t>
      </w:r>
    </w:p>
    <w:p w14:paraId="55B3D936" w14:textId="77777777" w:rsidR="00F90F23" w:rsidRDefault="00F90F23" w:rsidP="00F90F23">
      <w:hyperlink r:id="rId105">
        <w:r w:rsidRPr="3B37A5A4">
          <w:rPr>
            <w:rStyle w:val="Hyperlink"/>
            <w:lang w:val="en-US"/>
          </w:rPr>
          <w:t>https://app-us.smtp2go.com/sending/verified_senders/</w:t>
        </w:r>
      </w:hyperlink>
      <w:r w:rsidRPr="3B37A5A4">
        <w:rPr>
          <w:lang w:val="en-US"/>
        </w:rPr>
        <w:t xml:space="preserve"> - Verify sender’s domain and email address.</w:t>
      </w:r>
    </w:p>
    <w:p w14:paraId="6FA0C94D" w14:textId="77777777" w:rsidR="00F90F23" w:rsidRDefault="00F90F23" w:rsidP="00F90F23">
      <w:hyperlink r:id="rId106">
        <w:r w:rsidRPr="3B37A5A4">
          <w:rPr>
            <w:rStyle w:val="Hyperlink"/>
            <w:lang w:val="en-US"/>
          </w:rPr>
          <w:t>https://app-us.smtp2go.com/settings/display/</w:t>
        </w:r>
      </w:hyperlink>
      <w:r w:rsidRPr="3B37A5A4">
        <w:rPr>
          <w:lang w:val="en-US"/>
        </w:rPr>
        <w:t xml:space="preserve"> - Display settings of user.</w:t>
      </w:r>
    </w:p>
    <w:p w14:paraId="06578344" w14:textId="77777777" w:rsidR="00F90F23" w:rsidRDefault="00F90F23" w:rsidP="00F90F23">
      <w:hyperlink r:id="rId107" w:history="1">
        <w:r w:rsidRPr="004C3ADE">
          <w:rPr>
            <w:rStyle w:val="Hyperlink"/>
          </w:rPr>
          <w:t>https://app-us.smtp2go.com/settings/sendingoptions/</w:t>
        </w:r>
      </w:hyperlink>
      <w:r>
        <w:t xml:space="preserve"> - Sending email options.</w:t>
      </w:r>
    </w:p>
    <w:p w14:paraId="66537795" w14:textId="77777777" w:rsidR="00F90F23" w:rsidRDefault="00F90F23" w:rsidP="00F90F23">
      <w:hyperlink r:id="rId108" w:history="1">
        <w:r w:rsidRPr="004C3ADE">
          <w:rPr>
            <w:rStyle w:val="Hyperlink"/>
          </w:rPr>
          <w:t>https://app-us.smtp2go.com/settings/webhooks/</w:t>
        </w:r>
      </w:hyperlink>
      <w:r>
        <w:t xml:space="preserve"> - Manage webservers notified when an event happens.</w:t>
      </w:r>
    </w:p>
    <w:p w14:paraId="2B1F6B98" w14:textId="77777777" w:rsidR="00F90F23" w:rsidRDefault="00F90F23" w:rsidP="00F90F23">
      <w:hyperlink r:id="rId109" w:history="1">
        <w:r w:rsidRPr="004C3ADE">
          <w:rPr>
            <w:rStyle w:val="Hyperlink"/>
          </w:rPr>
          <w:t>https://app-us.smtp2go.com/settings/templates/</w:t>
        </w:r>
      </w:hyperlink>
      <w:r>
        <w:t xml:space="preserve"> - Email templates.</w:t>
      </w:r>
    </w:p>
    <w:p w14:paraId="6F6F5F3D" w14:textId="77777777" w:rsidR="00F90F23" w:rsidRDefault="00F90F23" w:rsidP="00F90F23">
      <w:hyperlink r:id="rId110">
        <w:r w:rsidRPr="3B37A5A4">
          <w:rPr>
            <w:rStyle w:val="Hyperlink"/>
            <w:lang w:val="en-US"/>
          </w:rPr>
          <w:t>https://app-us.smtp2go.com/settings/integrations/</w:t>
        </w:r>
      </w:hyperlink>
      <w:r w:rsidRPr="3B37A5A4">
        <w:rPr>
          <w:lang w:val="en-US"/>
        </w:rPr>
        <w:t xml:space="preserve"> - Integrate app with external services.</w:t>
      </w:r>
    </w:p>
    <w:p w14:paraId="1EA589C5" w14:textId="77777777" w:rsidR="00F90F23" w:rsidRDefault="00F90F23" w:rsidP="00F90F23">
      <w:hyperlink r:id="rId111" w:history="1">
        <w:r w:rsidRPr="004C3ADE">
          <w:rPr>
            <w:rStyle w:val="Hyperlink"/>
          </w:rPr>
          <w:t>https://app-us.smtp2go.com/account/team/</w:t>
        </w:r>
      </w:hyperlink>
      <w:r>
        <w:t xml:space="preserve"> - Manage team members.</w:t>
      </w:r>
    </w:p>
    <w:p w14:paraId="4FA2FF8A" w14:textId="77777777" w:rsidR="00F90F23" w:rsidRDefault="00F90F23" w:rsidP="00F90F23">
      <w:hyperlink r:id="rId112" w:history="1">
        <w:r w:rsidRPr="004C3ADE">
          <w:rPr>
            <w:rStyle w:val="Hyperlink"/>
          </w:rPr>
          <w:t>https://app-us.smtp2go.com/account/2fa/</w:t>
        </w:r>
      </w:hyperlink>
      <w:r>
        <w:t xml:space="preserve"> - Set up 2FA on the account.</w:t>
      </w:r>
    </w:p>
    <w:p w14:paraId="3B323B15" w14:textId="77777777" w:rsidR="00F90F23" w:rsidRDefault="00F90F23" w:rsidP="00F90F23">
      <w:hyperlink r:id="rId113" w:history="1">
        <w:r w:rsidRPr="004C3ADE">
          <w:rPr>
            <w:rStyle w:val="Hyperlink"/>
          </w:rPr>
          <w:t>https://app-us.smtp2go.com/account/updatebilling/</w:t>
        </w:r>
      </w:hyperlink>
      <w:r>
        <w:t xml:space="preserve"> - Account billings &amp; invoices.</w:t>
      </w:r>
    </w:p>
    <w:p w14:paraId="26930295" w14:textId="3B22369A" w:rsidR="00F90F23" w:rsidRDefault="00F90F23" w:rsidP="00DD019E">
      <w:hyperlink r:id="rId114" w:history="1">
        <w:r w:rsidRPr="004C3ADE">
          <w:rPr>
            <w:rStyle w:val="Hyperlink"/>
          </w:rPr>
          <w:t>https://app-us.smtp2go.com/account/changeplan/</w:t>
        </w:r>
      </w:hyperlink>
      <w:r>
        <w:t xml:space="preserve"> - Select a plan for the application</w:t>
      </w:r>
    </w:p>
    <w:p w14:paraId="48D180F9" w14:textId="70346EFE" w:rsidR="00D87C68" w:rsidRDefault="00D87C68" w:rsidP="00D87C68">
      <w:pPr>
        <w:pStyle w:val="Heading2"/>
      </w:pPr>
      <w:bookmarkStart w:id="104" w:name="_Toc1368496661"/>
      <w:bookmarkStart w:id="105" w:name="_Toc206011395"/>
      <w:r>
        <w:t>Google Dorking Results</w:t>
      </w:r>
      <w:bookmarkEnd w:id="104"/>
      <w:bookmarkEnd w:id="105"/>
    </w:p>
    <w:p w14:paraId="59D0B0A1" w14:textId="295880A9" w:rsidR="0007192C" w:rsidRPr="0007192C" w:rsidRDefault="00D05561" w:rsidP="0007192C">
      <w:pPr>
        <w:rPr>
          <w:lang w:val="en-SG"/>
        </w:rPr>
      </w:pPr>
      <w:r>
        <w:rPr>
          <w:lang w:val="en-SG"/>
        </w:rPr>
        <w:t xml:space="preserve">Searching for any text files on </w:t>
      </w:r>
      <w:r w:rsidR="001D463C">
        <w:rPr>
          <w:lang w:val="en-SG"/>
        </w:rPr>
        <w:t xml:space="preserve">the smtp2go.com domain, only 1 finding </w:t>
      </w:r>
      <w:r w:rsidR="0093394B">
        <w:rPr>
          <w:lang w:val="en-SG"/>
        </w:rPr>
        <w:t xml:space="preserve">(robots.txt) </w:t>
      </w:r>
      <w:r w:rsidR="001D463C">
        <w:rPr>
          <w:lang w:val="en-SG"/>
        </w:rPr>
        <w:t>was found as seen in Figure 2.1.</w:t>
      </w:r>
      <w:r w:rsidR="0093394B">
        <w:rPr>
          <w:lang w:val="en-SG"/>
        </w:rPr>
        <w:t xml:space="preserve"> ExploitDB did not show any results for smtp2go.com domain </w:t>
      </w:r>
      <w:r w:rsidR="00B964E1">
        <w:rPr>
          <w:lang w:val="en-SG"/>
        </w:rPr>
        <w:t>in their Google Hacking Database.</w:t>
      </w:r>
    </w:p>
    <w:p w14:paraId="284DA235" w14:textId="77777777" w:rsidR="00D87C68" w:rsidRDefault="00D87C68" w:rsidP="001D463C">
      <w:pPr>
        <w:spacing w:before="0"/>
        <w:jc w:val="center"/>
        <w:rPr>
          <w:lang w:val="en-SG"/>
        </w:rPr>
      </w:pPr>
      <w:r w:rsidRPr="002F24E8">
        <w:rPr>
          <w:noProof/>
          <w:lang w:val="en-SG"/>
        </w:rPr>
        <w:lastRenderedPageBreak/>
        <w:drawing>
          <wp:inline distT="0" distB="0" distL="0" distR="0" wp14:anchorId="552F192F" wp14:editId="0AE60EE6">
            <wp:extent cx="4663844" cy="2293819"/>
            <wp:effectExtent l="0" t="0" r="3810" b="0"/>
            <wp:docPr id="1750288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8878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8540" w14:textId="60D10BC2" w:rsidR="00D87C68" w:rsidRDefault="001D463C" w:rsidP="003334DD">
      <w:pPr>
        <w:spacing w:before="0"/>
        <w:jc w:val="center"/>
        <w:rPr>
          <w:lang w:val="en-SG"/>
        </w:rPr>
      </w:pPr>
      <w:r>
        <w:rPr>
          <w:lang w:val="en-SG"/>
        </w:rPr>
        <w:t>Figure 2.1</w:t>
      </w:r>
    </w:p>
    <w:p w14:paraId="5688B25A" w14:textId="77777777" w:rsidR="00D87C68" w:rsidRPr="00D52102" w:rsidRDefault="00D87C68" w:rsidP="00D87C68">
      <w:pPr>
        <w:rPr>
          <w:lang w:val="en-SG"/>
        </w:rPr>
      </w:pPr>
      <w:r w:rsidRPr="00FF53E0">
        <w:rPr>
          <w:noProof/>
          <w:lang w:val="en-SG"/>
        </w:rPr>
        <w:drawing>
          <wp:inline distT="0" distB="0" distL="0" distR="0" wp14:anchorId="473FA5F2" wp14:editId="4EB15871">
            <wp:extent cx="5731510" cy="1489075"/>
            <wp:effectExtent l="0" t="0" r="2540" b="0"/>
            <wp:docPr id="246219744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19744" name="Picture 1" descr="A close up of a computer screen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7CD9" w14:textId="01C72442" w:rsidR="00D87C68" w:rsidRPr="00D87C68" w:rsidRDefault="005E4163" w:rsidP="005E4163">
      <w:pPr>
        <w:jc w:val="center"/>
        <w:rPr>
          <w:lang w:val="en-SG"/>
        </w:rPr>
      </w:pPr>
      <w:r>
        <w:rPr>
          <w:lang w:val="en-SG"/>
        </w:rPr>
        <w:t>Figure 2.2</w:t>
      </w:r>
    </w:p>
    <w:p w14:paraId="3F2D40E7" w14:textId="77777777" w:rsidR="005D5D8D" w:rsidRDefault="005D5D8D">
      <w:pPr>
        <w:spacing w:before="0"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val="en-SG"/>
          <w14:ligatures w14:val="standardContextual"/>
        </w:rPr>
      </w:pPr>
      <w:bookmarkStart w:id="106" w:name="_Sitemap_results"/>
      <w:bookmarkEnd w:id="106"/>
      <w:r>
        <w:br w:type="page"/>
      </w:r>
    </w:p>
    <w:p w14:paraId="79B72179" w14:textId="32D33C21" w:rsidR="009740CA" w:rsidRDefault="009740CA" w:rsidP="009740CA">
      <w:pPr>
        <w:pStyle w:val="Heading2"/>
      </w:pPr>
      <w:bookmarkStart w:id="107" w:name="_Toc1506753502"/>
      <w:bookmarkStart w:id="108" w:name="_Toc206011396"/>
      <w:r>
        <w:lastRenderedPageBreak/>
        <w:t xml:space="preserve">Sitemap </w:t>
      </w:r>
      <w:r w:rsidR="006C3FC2">
        <w:t>results</w:t>
      </w:r>
      <w:bookmarkEnd w:id="107"/>
      <w:bookmarkEnd w:id="108"/>
    </w:p>
    <w:p w14:paraId="06831C9F" w14:textId="32B5CDF2" w:rsidR="005F3F93" w:rsidRPr="005F3F93" w:rsidRDefault="005D5D8D" w:rsidP="005F3F93">
      <w:pPr>
        <w:rPr>
          <w:lang w:val="en-SG"/>
        </w:rPr>
      </w:pPr>
      <w:r>
        <w:rPr>
          <w:lang w:val="en-SG"/>
        </w:rPr>
        <w:t>The full results of the sitemap findings are shown in the screenshots below:</w:t>
      </w:r>
    </w:p>
    <w:p w14:paraId="5A03E5B7" w14:textId="62908900" w:rsidR="006C3FC2" w:rsidRDefault="006C3FC2" w:rsidP="006C3FC2">
      <w:pPr>
        <w:rPr>
          <w:lang w:val="en-SG"/>
        </w:rPr>
      </w:pPr>
      <w:r w:rsidRPr="00BC75A2">
        <w:rPr>
          <w:noProof/>
        </w:rPr>
        <w:drawing>
          <wp:inline distT="0" distB="0" distL="0" distR="0" wp14:anchorId="5DE4B7F0" wp14:editId="799C73B4">
            <wp:extent cx="5731510" cy="2967355"/>
            <wp:effectExtent l="0" t="0" r="2540" b="4445"/>
            <wp:docPr id="129666351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63512" name="Picture 1" descr="A screenshot of a web page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441C" w14:textId="64A2FA0E" w:rsidR="006C3FC2" w:rsidRPr="006C3FC2" w:rsidRDefault="006C3FC2" w:rsidP="006C3FC2">
      <w:pPr>
        <w:jc w:val="center"/>
        <w:rPr>
          <w:lang w:val="en-SG"/>
        </w:rPr>
      </w:pPr>
      <w:r>
        <w:rPr>
          <w:lang w:val="en-SG"/>
        </w:rPr>
        <w:t>Figure 3.1</w:t>
      </w:r>
      <w:r w:rsidR="005D5D8D">
        <w:rPr>
          <w:lang w:val="en-SG"/>
        </w:rPr>
        <w:t xml:space="preserve"> </w:t>
      </w:r>
      <w:r w:rsidR="00B11003">
        <w:rPr>
          <w:lang w:val="en-SG"/>
        </w:rPr>
        <w:t>–</w:t>
      </w:r>
      <w:r w:rsidR="005D5D8D">
        <w:rPr>
          <w:lang w:val="en-SG"/>
        </w:rPr>
        <w:t xml:space="preserve"> </w:t>
      </w:r>
      <w:r w:rsidR="00B11003">
        <w:rPr>
          <w:lang w:val="en-SG"/>
        </w:rPr>
        <w:t>main sitemap page</w:t>
      </w:r>
    </w:p>
    <w:p w14:paraId="018C23E2" w14:textId="77777777" w:rsidR="009740CA" w:rsidRDefault="009740CA" w:rsidP="009740CA">
      <w:r w:rsidRPr="005F282B">
        <w:rPr>
          <w:noProof/>
        </w:rPr>
        <w:drawing>
          <wp:inline distT="0" distB="0" distL="0" distR="0" wp14:anchorId="1D617B7F" wp14:editId="3FCB8AE8">
            <wp:extent cx="5731510" cy="2929255"/>
            <wp:effectExtent l="0" t="0" r="2540" b="4445"/>
            <wp:docPr id="383200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00631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F5DD" w14:textId="40F19E11" w:rsidR="00D87C68" w:rsidRDefault="00D87C68" w:rsidP="00D87C68">
      <w:pPr>
        <w:jc w:val="center"/>
      </w:pPr>
      <w:r>
        <w:t xml:space="preserve">Figure </w:t>
      </w:r>
      <w:r w:rsidR="005E4163">
        <w:t>3.</w:t>
      </w:r>
      <w:r w:rsidR="006C3FC2">
        <w:t>2</w:t>
      </w:r>
      <w:r w:rsidR="00B11003">
        <w:t xml:space="preserve"> </w:t>
      </w:r>
      <w:r w:rsidR="00104E65">
        <w:t>–</w:t>
      </w:r>
      <w:r w:rsidR="00B11003">
        <w:t xml:space="preserve"> </w:t>
      </w:r>
      <w:r w:rsidR="00104E65">
        <w:t>/post-sitemap.xml</w:t>
      </w:r>
    </w:p>
    <w:p w14:paraId="78495191" w14:textId="0A868968" w:rsidR="009740CA" w:rsidRDefault="00CB425C" w:rsidP="009740CA">
      <w:r w:rsidRPr="00CB425C">
        <w:rPr>
          <w:noProof/>
        </w:rPr>
        <w:lastRenderedPageBreak/>
        <w:drawing>
          <wp:inline distT="0" distB="0" distL="0" distR="0" wp14:anchorId="66521A52" wp14:editId="318487D3">
            <wp:extent cx="5731510" cy="3802380"/>
            <wp:effectExtent l="0" t="0" r="2540" b="7620"/>
            <wp:docPr id="1301615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15453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C3B9" w14:textId="4503002A" w:rsidR="005E4163" w:rsidRDefault="005E4163" w:rsidP="005E4163">
      <w:pPr>
        <w:jc w:val="center"/>
      </w:pPr>
      <w:r>
        <w:t>Figure 3.</w:t>
      </w:r>
      <w:r w:rsidR="006C3FC2">
        <w:t>3</w:t>
      </w:r>
      <w:r w:rsidR="00104E65">
        <w:t xml:space="preserve"> - /page-sitemap.xml</w:t>
      </w:r>
    </w:p>
    <w:p w14:paraId="0A99B4F2" w14:textId="120D7F17" w:rsidR="00E1723B" w:rsidRDefault="00CC46C4" w:rsidP="009740CA">
      <w:r w:rsidRPr="00CC46C4">
        <w:rPr>
          <w:noProof/>
        </w:rPr>
        <w:drawing>
          <wp:inline distT="0" distB="0" distL="0" distR="0" wp14:anchorId="5B6438ED" wp14:editId="7B8B1871">
            <wp:extent cx="5466080" cy="4040515"/>
            <wp:effectExtent l="0" t="0" r="1270" b="0"/>
            <wp:docPr id="579208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08882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72173" cy="404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0CA" w:rsidRPr="0075669F">
        <w:t xml:space="preserve"> </w:t>
      </w:r>
    </w:p>
    <w:p w14:paraId="1820B78F" w14:textId="2647F93A" w:rsidR="009740CA" w:rsidRDefault="005E4163" w:rsidP="005E4163">
      <w:pPr>
        <w:jc w:val="center"/>
        <w:rPr>
          <w:lang w:val="en-SG"/>
        </w:rPr>
      </w:pPr>
      <w:r>
        <w:rPr>
          <w:lang w:val="en-SG"/>
        </w:rPr>
        <w:t>Figure 3.</w:t>
      </w:r>
      <w:r w:rsidR="00172A93">
        <w:rPr>
          <w:lang w:val="en-SG"/>
        </w:rPr>
        <w:t>4</w:t>
      </w:r>
      <w:r w:rsidR="00104E65">
        <w:rPr>
          <w:lang w:val="en-SG"/>
        </w:rPr>
        <w:t xml:space="preserve"> - /</w:t>
      </w:r>
      <w:r w:rsidR="00172A93">
        <w:rPr>
          <w:lang w:val="en-SG"/>
        </w:rPr>
        <w:t>setupguide-sitemap.xml</w:t>
      </w:r>
    </w:p>
    <w:p w14:paraId="04BC5821" w14:textId="0ADE78C9" w:rsidR="005F3F93" w:rsidRDefault="00553551" w:rsidP="005F3F93">
      <w:pPr>
        <w:pStyle w:val="Heading2"/>
      </w:pPr>
      <w:bookmarkStart w:id="109" w:name="_Banner_grabbing"/>
      <w:bookmarkStart w:id="110" w:name="_Toc80712387"/>
      <w:bookmarkStart w:id="111" w:name="_Toc206011397"/>
      <w:bookmarkEnd w:id="109"/>
      <w:r>
        <w:lastRenderedPageBreak/>
        <w:t>Banner grabbing</w:t>
      </w:r>
      <w:bookmarkEnd w:id="110"/>
      <w:bookmarkEnd w:id="111"/>
    </w:p>
    <w:p w14:paraId="46C0C24E" w14:textId="055066E2" w:rsidR="005F3F93" w:rsidRPr="005F3F93" w:rsidRDefault="005F3F93" w:rsidP="005F3F93">
      <w:pPr>
        <w:rPr>
          <w:lang w:val="en-SG"/>
        </w:rPr>
      </w:pPr>
      <w:r>
        <w:rPr>
          <w:lang w:val="en-SG"/>
        </w:rPr>
        <w:t>Here is the response given after sending a HTTP request to the api.smtp2go.com domain.</w:t>
      </w:r>
    </w:p>
    <w:p w14:paraId="18D31737" w14:textId="3F87B236" w:rsidR="009A2C17" w:rsidRDefault="005F3F93" w:rsidP="005F3F93">
      <w:pPr>
        <w:jc w:val="center"/>
        <w:rPr>
          <w:lang w:val="en-SG"/>
        </w:rPr>
      </w:pPr>
      <w:r w:rsidRPr="005F3F93">
        <w:rPr>
          <w:noProof/>
          <w:lang w:val="en-SG"/>
        </w:rPr>
        <w:drawing>
          <wp:inline distT="0" distB="0" distL="0" distR="0" wp14:anchorId="50EE0049" wp14:editId="3AEF64B9">
            <wp:extent cx="2476715" cy="662997"/>
            <wp:effectExtent l="0" t="0" r="0" b="3810"/>
            <wp:docPr id="228343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43148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1B35" w14:textId="24673A27" w:rsidR="005F3F93" w:rsidRDefault="005F3F93" w:rsidP="005F3F93">
      <w:pPr>
        <w:jc w:val="center"/>
        <w:rPr>
          <w:lang w:val="en-SG"/>
        </w:rPr>
      </w:pPr>
      <w:r>
        <w:rPr>
          <w:lang w:val="en-SG"/>
        </w:rPr>
        <w:t>Figure 4.1 – Response by api.smtp2go.com</w:t>
      </w:r>
    </w:p>
    <w:sectPr w:rsidR="005F3F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C43BBD" w14:textId="77777777" w:rsidR="006A324D" w:rsidRDefault="006A324D" w:rsidP="0054573F">
      <w:pPr>
        <w:spacing w:before="0" w:after="0" w:line="240" w:lineRule="auto"/>
      </w:pPr>
      <w:r>
        <w:separator/>
      </w:r>
    </w:p>
  </w:endnote>
  <w:endnote w:type="continuationSeparator" w:id="0">
    <w:p w14:paraId="40F74BF5" w14:textId="77777777" w:rsidR="006A324D" w:rsidRDefault="006A324D" w:rsidP="0054573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7A3037" w14:textId="77777777" w:rsidR="006A324D" w:rsidRDefault="006A324D" w:rsidP="0054573F">
      <w:pPr>
        <w:spacing w:before="0" w:after="0" w:line="240" w:lineRule="auto"/>
      </w:pPr>
      <w:r>
        <w:separator/>
      </w:r>
    </w:p>
  </w:footnote>
  <w:footnote w:type="continuationSeparator" w:id="0">
    <w:p w14:paraId="5D7051F8" w14:textId="77777777" w:rsidR="006A324D" w:rsidRDefault="006A324D" w:rsidP="0054573F">
      <w:pPr>
        <w:spacing w:before="0"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iqIRhjFM5TxbYa" int2:id="7C51evik">
      <int2:state int2:value="Rejected" int2:type="spell"/>
    </int2:textHash>
    <int2:textHash int2:hashCode="zEmmnpTSu52Wva" int2:id="cixHqpeX">
      <int2:state int2:value="Rejected" int2:type="spell"/>
    </int2:textHash>
    <int2:bookmark int2:bookmarkName="_Int_pcrE6XfC" int2:invalidationBookmarkName="" int2:hashCode="S5m3im/fO4gay8" int2:id="k5TgXvts">
      <int2:state int2:value="Rejected" int2:type="gram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33777"/>
    <w:multiLevelType w:val="multilevel"/>
    <w:tmpl w:val="FF703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A1DC2"/>
    <w:multiLevelType w:val="hybridMultilevel"/>
    <w:tmpl w:val="C4F0C464"/>
    <w:lvl w:ilvl="0" w:tplc="4809000F">
      <w:start w:val="1"/>
      <w:numFmt w:val="decimal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943729"/>
    <w:multiLevelType w:val="multilevel"/>
    <w:tmpl w:val="953EFB08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Arial" w:hAnsi="Arial" w:cs="Aria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C64FF1"/>
    <w:multiLevelType w:val="hybridMultilevel"/>
    <w:tmpl w:val="2B64E62E"/>
    <w:lvl w:ilvl="0" w:tplc="48090019">
      <w:start w:val="1"/>
      <w:numFmt w:val="lowerLetter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553220"/>
    <w:multiLevelType w:val="multilevel"/>
    <w:tmpl w:val="727C8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C05E2B"/>
    <w:multiLevelType w:val="multilevel"/>
    <w:tmpl w:val="DC30B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AE731E"/>
    <w:multiLevelType w:val="hybridMultilevel"/>
    <w:tmpl w:val="917CB1AE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964AC2"/>
    <w:multiLevelType w:val="hybridMultilevel"/>
    <w:tmpl w:val="01682B2E"/>
    <w:lvl w:ilvl="0" w:tplc="93FCBB0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sz w:val="22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ED3F5C"/>
    <w:multiLevelType w:val="multilevel"/>
    <w:tmpl w:val="C8004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2B5CD8"/>
    <w:multiLevelType w:val="hybridMultilevel"/>
    <w:tmpl w:val="917CB1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6B67F8"/>
    <w:multiLevelType w:val="hybridMultilevel"/>
    <w:tmpl w:val="7E8068D0"/>
    <w:lvl w:ilvl="0" w:tplc="FFFFFFFF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220E6E"/>
    <w:multiLevelType w:val="hybridMultilevel"/>
    <w:tmpl w:val="8CC0251C"/>
    <w:lvl w:ilvl="0" w:tplc="4809000F">
      <w:start w:val="1"/>
      <w:numFmt w:val="decimal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F53788"/>
    <w:multiLevelType w:val="hybridMultilevel"/>
    <w:tmpl w:val="ADEE2F9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875491"/>
    <w:multiLevelType w:val="hybridMultilevel"/>
    <w:tmpl w:val="387EBC44"/>
    <w:lvl w:ilvl="0" w:tplc="FFFFFFFF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16E29F9"/>
    <w:multiLevelType w:val="multilevel"/>
    <w:tmpl w:val="F2A08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5155A3"/>
    <w:multiLevelType w:val="multilevel"/>
    <w:tmpl w:val="3D88E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8766EB"/>
    <w:multiLevelType w:val="hybridMultilevel"/>
    <w:tmpl w:val="42D2071E"/>
    <w:lvl w:ilvl="0" w:tplc="48090017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8516BBD"/>
    <w:multiLevelType w:val="multilevel"/>
    <w:tmpl w:val="09B48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B02F85"/>
    <w:multiLevelType w:val="hybridMultilevel"/>
    <w:tmpl w:val="01BCCAD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C61631"/>
    <w:multiLevelType w:val="multilevel"/>
    <w:tmpl w:val="28D49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1855C3"/>
    <w:multiLevelType w:val="hybridMultilevel"/>
    <w:tmpl w:val="CB4CA67A"/>
    <w:lvl w:ilvl="0" w:tplc="48090019">
      <w:start w:val="1"/>
      <w:numFmt w:val="lowerLetter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39F0FF6"/>
    <w:multiLevelType w:val="multilevel"/>
    <w:tmpl w:val="F76EE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300C8F"/>
    <w:multiLevelType w:val="multilevel"/>
    <w:tmpl w:val="06148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D3012F"/>
    <w:multiLevelType w:val="hybridMultilevel"/>
    <w:tmpl w:val="384C20B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F76D88"/>
    <w:multiLevelType w:val="hybridMultilevel"/>
    <w:tmpl w:val="7E8068D0"/>
    <w:lvl w:ilvl="0" w:tplc="48090019">
      <w:start w:val="1"/>
      <w:numFmt w:val="lowerLetter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7C37632"/>
    <w:multiLevelType w:val="hybridMultilevel"/>
    <w:tmpl w:val="50D805B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8C6675"/>
    <w:multiLevelType w:val="hybridMultilevel"/>
    <w:tmpl w:val="DABABA92"/>
    <w:lvl w:ilvl="0" w:tplc="93FCBB0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sz w:val="22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B62BD6"/>
    <w:multiLevelType w:val="multilevel"/>
    <w:tmpl w:val="D96A4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6003A87"/>
    <w:multiLevelType w:val="multilevel"/>
    <w:tmpl w:val="021E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602509"/>
    <w:multiLevelType w:val="multilevel"/>
    <w:tmpl w:val="F0489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BE30A84"/>
    <w:multiLevelType w:val="hybridMultilevel"/>
    <w:tmpl w:val="4F501B4A"/>
    <w:lvl w:ilvl="0" w:tplc="48090019">
      <w:start w:val="1"/>
      <w:numFmt w:val="lowerLetter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4935FEB"/>
    <w:multiLevelType w:val="hybridMultilevel"/>
    <w:tmpl w:val="0A908B7E"/>
    <w:lvl w:ilvl="0" w:tplc="48090019">
      <w:start w:val="1"/>
      <w:numFmt w:val="lowerLetter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61B02B6"/>
    <w:multiLevelType w:val="hybridMultilevel"/>
    <w:tmpl w:val="384C20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B9453A"/>
    <w:multiLevelType w:val="multilevel"/>
    <w:tmpl w:val="F1B07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3763F9"/>
    <w:multiLevelType w:val="hybridMultilevel"/>
    <w:tmpl w:val="387EBC44"/>
    <w:lvl w:ilvl="0" w:tplc="48090019">
      <w:start w:val="1"/>
      <w:numFmt w:val="lowerLetter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CD81B27"/>
    <w:multiLevelType w:val="hybridMultilevel"/>
    <w:tmpl w:val="231409D8"/>
    <w:lvl w:ilvl="0" w:tplc="FFFFFFFF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E25716D"/>
    <w:multiLevelType w:val="multilevel"/>
    <w:tmpl w:val="79985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25A70B2"/>
    <w:multiLevelType w:val="multilevel"/>
    <w:tmpl w:val="36AE3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AA7105"/>
    <w:multiLevelType w:val="multilevel"/>
    <w:tmpl w:val="1854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75319DB"/>
    <w:multiLevelType w:val="multilevel"/>
    <w:tmpl w:val="56B61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8DF0534"/>
    <w:multiLevelType w:val="hybridMultilevel"/>
    <w:tmpl w:val="231409D8"/>
    <w:lvl w:ilvl="0" w:tplc="48090019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ED10773"/>
    <w:multiLevelType w:val="multilevel"/>
    <w:tmpl w:val="09FEB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A2110AD"/>
    <w:multiLevelType w:val="hybridMultilevel"/>
    <w:tmpl w:val="897E2120"/>
    <w:lvl w:ilvl="0" w:tplc="48090019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B4017E1"/>
    <w:multiLevelType w:val="hybridMultilevel"/>
    <w:tmpl w:val="897E2120"/>
    <w:lvl w:ilvl="0" w:tplc="FFFFFFFF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BFE0E8D"/>
    <w:multiLevelType w:val="multilevel"/>
    <w:tmpl w:val="CCF0A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C5773E9"/>
    <w:multiLevelType w:val="hybridMultilevel"/>
    <w:tmpl w:val="065096FA"/>
    <w:lvl w:ilvl="0" w:tplc="93FCBB0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sz w:val="22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A341C0"/>
    <w:multiLevelType w:val="hybridMultilevel"/>
    <w:tmpl w:val="6176422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DD945D7"/>
    <w:multiLevelType w:val="multilevel"/>
    <w:tmpl w:val="22520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5722415">
    <w:abstractNumId w:val="11"/>
  </w:num>
  <w:num w:numId="2" w16cid:durableId="1254515202">
    <w:abstractNumId w:val="4"/>
  </w:num>
  <w:num w:numId="3" w16cid:durableId="1850368613">
    <w:abstractNumId w:val="5"/>
  </w:num>
  <w:num w:numId="4" w16cid:durableId="1593851952">
    <w:abstractNumId w:val="45"/>
  </w:num>
  <w:num w:numId="5" w16cid:durableId="343939779">
    <w:abstractNumId w:val="15"/>
  </w:num>
  <w:num w:numId="6" w16cid:durableId="1056901072">
    <w:abstractNumId w:val="38"/>
  </w:num>
  <w:num w:numId="7" w16cid:durableId="84887791">
    <w:abstractNumId w:val="7"/>
  </w:num>
  <w:num w:numId="8" w16cid:durableId="736318695">
    <w:abstractNumId w:val="42"/>
  </w:num>
  <w:num w:numId="9" w16cid:durableId="417561795">
    <w:abstractNumId w:val="20"/>
  </w:num>
  <w:num w:numId="10" w16cid:durableId="1904632996">
    <w:abstractNumId w:val="47"/>
  </w:num>
  <w:num w:numId="11" w16cid:durableId="284309933">
    <w:abstractNumId w:val="34"/>
  </w:num>
  <w:num w:numId="12" w16cid:durableId="1477836914">
    <w:abstractNumId w:val="27"/>
  </w:num>
  <w:num w:numId="13" w16cid:durableId="768933950">
    <w:abstractNumId w:val="19"/>
  </w:num>
  <w:num w:numId="14" w16cid:durableId="1142693452">
    <w:abstractNumId w:val="6"/>
  </w:num>
  <w:num w:numId="15" w16cid:durableId="1193225352">
    <w:abstractNumId w:val="12"/>
  </w:num>
  <w:num w:numId="16" w16cid:durableId="321204197">
    <w:abstractNumId w:val="17"/>
  </w:num>
  <w:num w:numId="17" w16cid:durableId="1345787669">
    <w:abstractNumId w:val="21"/>
  </w:num>
  <w:num w:numId="18" w16cid:durableId="1255552960">
    <w:abstractNumId w:val="41"/>
  </w:num>
  <w:num w:numId="19" w16cid:durableId="1182814499">
    <w:abstractNumId w:val="1"/>
  </w:num>
  <w:num w:numId="20" w16cid:durableId="1664317943">
    <w:abstractNumId w:val="43"/>
  </w:num>
  <w:num w:numId="21" w16cid:durableId="34934617">
    <w:abstractNumId w:val="3"/>
  </w:num>
  <w:num w:numId="22" w16cid:durableId="741218259">
    <w:abstractNumId w:val="25"/>
  </w:num>
  <w:num w:numId="23" w16cid:durableId="272981720">
    <w:abstractNumId w:val="31"/>
  </w:num>
  <w:num w:numId="24" w16cid:durableId="888418866">
    <w:abstractNumId w:val="35"/>
  </w:num>
  <w:num w:numId="25" w16cid:durableId="20983525">
    <w:abstractNumId w:val="32"/>
  </w:num>
  <w:num w:numId="26" w16cid:durableId="469595510">
    <w:abstractNumId w:val="46"/>
  </w:num>
  <w:num w:numId="27" w16cid:durableId="1712923865">
    <w:abstractNumId w:val="36"/>
  </w:num>
  <w:num w:numId="28" w16cid:durableId="1255019404">
    <w:abstractNumId w:val="44"/>
  </w:num>
  <w:num w:numId="29" w16cid:durableId="1517504197">
    <w:abstractNumId w:val="10"/>
  </w:num>
  <w:num w:numId="30" w16cid:durableId="309752102">
    <w:abstractNumId w:val="14"/>
  </w:num>
  <w:num w:numId="31" w16cid:durableId="99762514">
    <w:abstractNumId w:val="9"/>
  </w:num>
  <w:num w:numId="32" w16cid:durableId="59182913">
    <w:abstractNumId w:val="30"/>
  </w:num>
  <w:num w:numId="33" w16cid:durableId="705329252">
    <w:abstractNumId w:val="0"/>
  </w:num>
  <w:num w:numId="34" w16cid:durableId="1903440402">
    <w:abstractNumId w:val="8"/>
  </w:num>
  <w:num w:numId="35" w16cid:durableId="298844445">
    <w:abstractNumId w:val="16"/>
  </w:num>
  <w:num w:numId="36" w16cid:durableId="2081781992">
    <w:abstractNumId w:val="37"/>
  </w:num>
  <w:num w:numId="37" w16cid:durableId="2033608541">
    <w:abstractNumId w:val="22"/>
  </w:num>
  <w:num w:numId="38" w16cid:durableId="516577629">
    <w:abstractNumId w:val="23"/>
  </w:num>
  <w:num w:numId="39" w16cid:durableId="1909880975">
    <w:abstractNumId w:val="48"/>
  </w:num>
  <w:num w:numId="40" w16cid:durableId="1438671372">
    <w:abstractNumId w:val="26"/>
  </w:num>
  <w:num w:numId="41" w16cid:durableId="836772167">
    <w:abstractNumId w:val="13"/>
  </w:num>
  <w:num w:numId="42" w16cid:durableId="523328268">
    <w:abstractNumId w:val="24"/>
  </w:num>
  <w:num w:numId="43" w16cid:durableId="590160056">
    <w:abstractNumId w:val="28"/>
  </w:num>
  <w:num w:numId="44" w16cid:durableId="1360935138">
    <w:abstractNumId w:val="39"/>
  </w:num>
  <w:num w:numId="45" w16cid:durableId="141626427">
    <w:abstractNumId w:val="40"/>
  </w:num>
  <w:num w:numId="46" w16cid:durableId="1805460395">
    <w:abstractNumId w:val="29"/>
  </w:num>
  <w:num w:numId="47" w16cid:durableId="1725057801">
    <w:abstractNumId w:val="2"/>
  </w:num>
  <w:num w:numId="48" w16cid:durableId="846989222">
    <w:abstractNumId w:val="18"/>
  </w:num>
  <w:num w:numId="49" w16cid:durableId="62412384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298"/>
    <w:rsid w:val="00001B89"/>
    <w:rsid w:val="00003AFF"/>
    <w:rsid w:val="000049D4"/>
    <w:rsid w:val="0000634E"/>
    <w:rsid w:val="0001016A"/>
    <w:rsid w:val="000107E9"/>
    <w:rsid w:val="00015E6B"/>
    <w:rsid w:val="00017137"/>
    <w:rsid w:val="00017F1B"/>
    <w:rsid w:val="00020E08"/>
    <w:rsid w:val="00023BEF"/>
    <w:rsid w:val="00024007"/>
    <w:rsid w:val="00025743"/>
    <w:rsid w:val="000276A1"/>
    <w:rsid w:val="00027987"/>
    <w:rsid w:val="000300E3"/>
    <w:rsid w:val="0003126D"/>
    <w:rsid w:val="0003230C"/>
    <w:rsid w:val="000327CA"/>
    <w:rsid w:val="0003290A"/>
    <w:rsid w:val="00032E3E"/>
    <w:rsid w:val="0004044D"/>
    <w:rsid w:val="0004048F"/>
    <w:rsid w:val="000424FC"/>
    <w:rsid w:val="00043187"/>
    <w:rsid w:val="0004543A"/>
    <w:rsid w:val="00045722"/>
    <w:rsid w:val="00046763"/>
    <w:rsid w:val="00047A64"/>
    <w:rsid w:val="00050D61"/>
    <w:rsid w:val="00052BC4"/>
    <w:rsid w:val="00053B96"/>
    <w:rsid w:val="000558F7"/>
    <w:rsid w:val="00055E6C"/>
    <w:rsid w:val="0005777E"/>
    <w:rsid w:val="0007192C"/>
    <w:rsid w:val="000722F2"/>
    <w:rsid w:val="00073E16"/>
    <w:rsid w:val="00073E9D"/>
    <w:rsid w:val="00074ADF"/>
    <w:rsid w:val="0007639E"/>
    <w:rsid w:val="000805C8"/>
    <w:rsid w:val="00080A4F"/>
    <w:rsid w:val="00080AB6"/>
    <w:rsid w:val="00081876"/>
    <w:rsid w:val="00082230"/>
    <w:rsid w:val="000822D1"/>
    <w:rsid w:val="000842FB"/>
    <w:rsid w:val="00084456"/>
    <w:rsid w:val="00085105"/>
    <w:rsid w:val="00086BC3"/>
    <w:rsid w:val="00086CF6"/>
    <w:rsid w:val="000878DB"/>
    <w:rsid w:val="0009264E"/>
    <w:rsid w:val="00096898"/>
    <w:rsid w:val="00097554"/>
    <w:rsid w:val="000A073C"/>
    <w:rsid w:val="000A10F0"/>
    <w:rsid w:val="000A1CA7"/>
    <w:rsid w:val="000A2095"/>
    <w:rsid w:val="000A2516"/>
    <w:rsid w:val="000A316A"/>
    <w:rsid w:val="000A5454"/>
    <w:rsid w:val="000A5919"/>
    <w:rsid w:val="000A5E2A"/>
    <w:rsid w:val="000A7CBF"/>
    <w:rsid w:val="000B0BEB"/>
    <w:rsid w:val="000B0D0E"/>
    <w:rsid w:val="000B1276"/>
    <w:rsid w:val="000B23B1"/>
    <w:rsid w:val="000B6A35"/>
    <w:rsid w:val="000B7035"/>
    <w:rsid w:val="000B7058"/>
    <w:rsid w:val="000C123E"/>
    <w:rsid w:val="000C265E"/>
    <w:rsid w:val="000C3F16"/>
    <w:rsid w:val="000C4A41"/>
    <w:rsid w:val="000C4FEB"/>
    <w:rsid w:val="000C5C41"/>
    <w:rsid w:val="000C724A"/>
    <w:rsid w:val="000C7665"/>
    <w:rsid w:val="000D0A19"/>
    <w:rsid w:val="000D2041"/>
    <w:rsid w:val="000D34D0"/>
    <w:rsid w:val="000D4D95"/>
    <w:rsid w:val="000D53CE"/>
    <w:rsid w:val="000D66B3"/>
    <w:rsid w:val="000E04E4"/>
    <w:rsid w:val="000E1BD9"/>
    <w:rsid w:val="000E3866"/>
    <w:rsid w:val="000E451E"/>
    <w:rsid w:val="000E547D"/>
    <w:rsid w:val="000E730B"/>
    <w:rsid w:val="000F23A0"/>
    <w:rsid w:val="000F364C"/>
    <w:rsid w:val="000F713F"/>
    <w:rsid w:val="001014B0"/>
    <w:rsid w:val="00101C2A"/>
    <w:rsid w:val="0010213A"/>
    <w:rsid w:val="001025A3"/>
    <w:rsid w:val="00103024"/>
    <w:rsid w:val="0010406D"/>
    <w:rsid w:val="00104C2A"/>
    <w:rsid w:val="00104DB4"/>
    <w:rsid w:val="00104E65"/>
    <w:rsid w:val="00107642"/>
    <w:rsid w:val="00110F63"/>
    <w:rsid w:val="00111020"/>
    <w:rsid w:val="001112FB"/>
    <w:rsid w:val="00111B7E"/>
    <w:rsid w:val="00113C50"/>
    <w:rsid w:val="0012064D"/>
    <w:rsid w:val="0012196C"/>
    <w:rsid w:val="0012225E"/>
    <w:rsid w:val="00123450"/>
    <w:rsid w:val="0012361D"/>
    <w:rsid w:val="001248DB"/>
    <w:rsid w:val="00124DF5"/>
    <w:rsid w:val="0012560B"/>
    <w:rsid w:val="001279D7"/>
    <w:rsid w:val="0013160C"/>
    <w:rsid w:val="00134CC6"/>
    <w:rsid w:val="001354C9"/>
    <w:rsid w:val="00136203"/>
    <w:rsid w:val="00137F5C"/>
    <w:rsid w:val="001413DD"/>
    <w:rsid w:val="00141B8F"/>
    <w:rsid w:val="0014228D"/>
    <w:rsid w:val="001424C4"/>
    <w:rsid w:val="00142CD8"/>
    <w:rsid w:val="00143877"/>
    <w:rsid w:val="00145379"/>
    <w:rsid w:val="001515F0"/>
    <w:rsid w:val="00151C18"/>
    <w:rsid w:val="00152244"/>
    <w:rsid w:val="00153446"/>
    <w:rsid w:val="00155AEB"/>
    <w:rsid w:val="00156746"/>
    <w:rsid w:val="00157B78"/>
    <w:rsid w:val="001618CE"/>
    <w:rsid w:val="00161AB3"/>
    <w:rsid w:val="00162E40"/>
    <w:rsid w:val="001652C1"/>
    <w:rsid w:val="00165D67"/>
    <w:rsid w:val="00167941"/>
    <w:rsid w:val="001717B6"/>
    <w:rsid w:val="00171CC5"/>
    <w:rsid w:val="0017290F"/>
    <w:rsid w:val="00172A93"/>
    <w:rsid w:val="00174CF9"/>
    <w:rsid w:val="00182A6D"/>
    <w:rsid w:val="0018328D"/>
    <w:rsid w:val="001833BA"/>
    <w:rsid w:val="00183A53"/>
    <w:rsid w:val="00190539"/>
    <w:rsid w:val="00191A12"/>
    <w:rsid w:val="00192094"/>
    <w:rsid w:val="00192571"/>
    <w:rsid w:val="00192B1A"/>
    <w:rsid w:val="00192B45"/>
    <w:rsid w:val="001949E3"/>
    <w:rsid w:val="00197C87"/>
    <w:rsid w:val="001A06CD"/>
    <w:rsid w:val="001A0F96"/>
    <w:rsid w:val="001A1A2E"/>
    <w:rsid w:val="001A1D22"/>
    <w:rsid w:val="001A1E49"/>
    <w:rsid w:val="001A1F1C"/>
    <w:rsid w:val="001A2439"/>
    <w:rsid w:val="001A3AA4"/>
    <w:rsid w:val="001A45A1"/>
    <w:rsid w:val="001A7CCE"/>
    <w:rsid w:val="001B126C"/>
    <w:rsid w:val="001B398B"/>
    <w:rsid w:val="001B406A"/>
    <w:rsid w:val="001B4EF3"/>
    <w:rsid w:val="001B5332"/>
    <w:rsid w:val="001B656D"/>
    <w:rsid w:val="001B7094"/>
    <w:rsid w:val="001C1B46"/>
    <w:rsid w:val="001C37B0"/>
    <w:rsid w:val="001C5E04"/>
    <w:rsid w:val="001C717B"/>
    <w:rsid w:val="001D08B2"/>
    <w:rsid w:val="001D0C7F"/>
    <w:rsid w:val="001D2DC2"/>
    <w:rsid w:val="001D463C"/>
    <w:rsid w:val="001D70DB"/>
    <w:rsid w:val="001D7A7D"/>
    <w:rsid w:val="001E0D24"/>
    <w:rsid w:val="001E3AF3"/>
    <w:rsid w:val="001E475E"/>
    <w:rsid w:val="001E483E"/>
    <w:rsid w:val="001F0EF4"/>
    <w:rsid w:val="001F26AB"/>
    <w:rsid w:val="001F53C0"/>
    <w:rsid w:val="001F65B4"/>
    <w:rsid w:val="001F728B"/>
    <w:rsid w:val="0020256D"/>
    <w:rsid w:val="00202931"/>
    <w:rsid w:val="00202EEB"/>
    <w:rsid w:val="002036CC"/>
    <w:rsid w:val="0020619F"/>
    <w:rsid w:val="0020698B"/>
    <w:rsid w:val="002109DD"/>
    <w:rsid w:val="00210BBD"/>
    <w:rsid w:val="002122A2"/>
    <w:rsid w:val="00217DC1"/>
    <w:rsid w:val="00217F5A"/>
    <w:rsid w:val="002217C3"/>
    <w:rsid w:val="002251F1"/>
    <w:rsid w:val="00225940"/>
    <w:rsid w:val="00226BE4"/>
    <w:rsid w:val="00230F3B"/>
    <w:rsid w:val="00231C7E"/>
    <w:rsid w:val="002322AD"/>
    <w:rsid w:val="00233CF7"/>
    <w:rsid w:val="00233E01"/>
    <w:rsid w:val="002358F0"/>
    <w:rsid w:val="002370FF"/>
    <w:rsid w:val="00237DB2"/>
    <w:rsid w:val="00237ED5"/>
    <w:rsid w:val="0024128D"/>
    <w:rsid w:val="00241D14"/>
    <w:rsid w:val="002430D4"/>
    <w:rsid w:val="00244CC7"/>
    <w:rsid w:val="00251C5A"/>
    <w:rsid w:val="002555C2"/>
    <w:rsid w:val="00255886"/>
    <w:rsid w:val="002559C8"/>
    <w:rsid w:val="00256C13"/>
    <w:rsid w:val="00257D17"/>
    <w:rsid w:val="00260485"/>
    <w:rsid w:val="00260567"/>
    <w:rsid w:val="00261639"/>
    <w:rsid w:val="002633FA"/>
    <w:rsid w:val="00263454"/>
    <w:rsid w:val="00264C64"/>
    <w:rsid w:val="00265618"/>
    <w:rsid w:val="00266F6B"/>
    <w:rsid w:val="002677CD"/>
    <w:rsid w:val="002703EC"/>
    <w:rsid w:val="00270BD5"/>
    <w:rsid w:val="00272CDB"/>
    <w:rsid w:val="00281741"/>
    <w:rsid w:val="0028256B"/>
    <w:rsid w:val="00283CC7"/>
    <w:rsid w:val="002872B1"/>
    <w:rsid w:val="00287C53"/>
    <w:rsid w:val="00290E3B"/>
    <w:rsid w:val="00291F9A"/>
    <w:rsid w:val="0029301B"/>
    <w:rsid w:val="002945B2"/>
    <w:rsid w:val="002962D1"/>
    <w:rsid w:val="002A147E"/>
    <w:rsid w:val="002A26DC"/>
    <w:rsid w:val="002A299A"/>
    <w:rsid w:val="002A6238"/>
    <w:rsid w:val="002A7E00"/>
    <w:rsid w:val="002B3A31"/>
    <w:rsid w:val="002B4263"/>
    <w:rsid w:val="002B5730"/>
    <w:rsid w:val="002B5CAD"/>
    <w:rsid w:val="002C0F68"/>
    <w:rsid w:val="002C0FFD"/>
    <w:rsid w:val="002C1E5D"/>
    <w:rsid w:val="002C2924"/>
    <w:rsid w:val="002C2AE4"/>
    <w:rsid w:val="002C2D61"/>
    <w:rsid w:val="002C35FA"/>
    <w:rsid w:val="002C4EBA"/>
    <w:rsid w:val="002C6A3D"/>
    <w:rsid w:val="002C758C"/>
    <w:rsid w:val="002C798A"/>
    <w:rsid w:val="002D0BC6"/>
    <w:rsid w:val="002D2DCD"/>
    <w:rsid w:val="002D53E8"/>
    <w:rsid w:val="002D5707"/>
    <w:rsid w:val="002D5893"/>
    <w:rsid w:val="002D67FB"/>
    <w:rsid w:val="002E029E"/>
    <w:rsid w:val="002E14C8"/>
    <w:rsid w:val="002E15A7"/>
    <w:rsid w:val="002F0263"/>
    <w:rsid w:val="002F18B3"/>
    <w:rsid w:val="002F24E8"/>
    <w:rsid w:val="002F3C9F"/>
    <w:rsid w:val="002F41E5"/>
    <w:rsid w:val="002F4D89"/>
    <w:rsid w:val="002F5B2F"/>
    <w:rsid w:val="003022C9"/>
    <w:rsid w:val="00303E0E"/>
    <w:rsid w:val="00303ED4"/>
    <w:rsid w:val="003055DA"/>
    <w:rsid w:val="00306297"/>
    <w:rsid w:val="003067EB"/>
    <w:rsid w:val="00306D81"/>
    <w:rsid w:val="00310A38"/>
    <w:rsid w:val="00314DBD"/>
    <w:rsid w:val="00315D69"/>
    <w:rsid w:val="00320C45"/>
    <w:rsid w:val="00321298"/>
    <w:rsid w:val="00322FAE"/>
    <w:rsid w:val="00326B1F"/>
    <w:rsid w:val="0032743E"/>
    <w:rsid w:val="003300EB"/>
    <w:rsid w:val="0033268A"/>
    <w:rsid w:val="00333388"/>
    <w:rsid w:val="003334DD"/>
    <w:rsid w:val="00334F24"/>
    <w:rsid w:val="003358F1"/>
    <w:rsid w:val="00335F08"/>
    <w:rsid w:val="003363DA"/>
    <w:rsid w:val="0033700F"/>
    <w:rsid w:val="00337CC1"/>
    <w:rsid w:val="003437F9"/>
    <w:rsid w:val="0034467D"/>
    <w:rsid w:val="003466BE"/>
    <w:rsid w:val="00350455"/>
    <w:rsid w:val="003536AE"/>
    <w:rsid w:val="003554BA"/>
    <w:rsid w:val="0036023D"/>
    <w:rsid w:val="003608D9"/>
    <w:rsid w:val="00361D10"/>
    <w:rsid w:val="00361F83"/>
    <w:rsid w:val="00362F16"/>
    <w:rsid w:val="00363CD2"/>
    <w:rsid w:val="003650D1"/>
    <w:rsid w:val="00365E47"/>
    <w:rsid w:val="00370818"/>
    <w:rsid w:val="003709C2"/>
    <w:rsid w:val="00370F70"/>
    <w:rsid w:val="003718A1"/>
    <w:rsid w:val="00372C06"/>
    <w:rsid w:val="00372E95"/>
    <w:rsid w:val="00372FAE"/>
    <w:rsid w:val="00373B70"/>
    <w:rsid w:val="0037472C"/>
    <w:rsid w:val="00377C48"/>
    <w:rsid w:val="00381A2D"/>
    <w:rsid w:val="00381FA1"/>
    <w:rsid w:val="003827A2"/>
    <w:rsid w:val="0038315C"/>
    <w:rsid w:val="00383F8F"/>
    <w:rsid w:val="00385766"/>
    <w:rsid w:val="0038716C"/>
    <w:rsid w:val="00390B67"/>
    <w:rsid w:val="00392134"/>
    <w:rsid w:val="00393C2F"/>
    <w:rsid w:val="00393EF3"/>
    <w:rsid w:val="00397306"/>
    <w:rsid w:val="00397A29"/>
    <w:rsid w:val="00397F9D"/>
    <w:rsid w:val="003A087C"/>
    <w:rsid w:val="003A1B4D"/>
    <w:rsid w:val="003A2770"/>
    <w:rsid w:val="003A52E6"/>
    <w:rsid w:val="003A6693"/>
    <w:rsid w:val="003A6DEB"/>
    <w:rsid w:val="003B0CF8"/>
    <w:rsid w:val="003B184B"/>
    <w:rsid w:val="003B2858"/>
    <w:rsid w:val="003B5955"/>
    <w:rsid w:val="003B61A4"/>
    <w:rsid w:val="003B65E9"/>
    <w:rsid w:val="003C00F1"/>
    <w:rsid w:val="003C0138"/>
    <w:rsid w:val="003C3E04"/>
    <w:rsid w:val="003C4042"/>
    <w:rsid w:val="003C55F1"/>
    <w:rsid w:val="003C5A37"/>
    <w:rsid w:val="003C69B4"/>
    <w:rsid w:val="003D282B"/>
    <w:rsid w:val="003D3154"/>
    <w:rsid w:val="003D38C6"/>
    <w:rsid w:val="003D505B"/>
    <w:rsid w:val="003D63BF"/>
    <w:rsid w:val="003E7E7E"/>
    <w:rsid w:val="003E7FF4"/>
    <w:rsid w:val="003F045D"/>
    <w:rsid w:val="003F51F3"/>
    <w:rsid w:val="003F698C"/>
    <w:rsid w:val="00402C01"/>
    <w:rsid w:val="00403498"/>
    <w:rsid w:val="00404DB0"/>
    <w:rsid w:val="00411631"/>
    <w:rsid w:val="00413871"/>
    <w:rsid w:val="0041395A"/>
    <w:rsid w:val="004144DC"/>
    <w:rsid w:val="00415052"/>
    <w:rsid w:val="00416E96"/>
    <w:rsid w:val="00417C04"/>
    <w:rsid w:val="00420B4A"/>
    <w:rsid w:val="004231E7"/>
    <w:rsid w:val="004260D9"/>
    <w:rsid w:val="004270CB"/>
    <w:rsid w:val="0042798E"/>
    <w:rsid w:val="00430066"/>
    <w:rsid w:val="00430327"/>
    <w:rsid w:val="0043380B"/>
    <w:rsid w:val="0043668B"/>
    <w:rsid w:val="00436C6A"/>
    <w:rsid w:val="004405C9"/>
    <w:rsid w:val="00442A69"/>
    <w:rsid w:val="00444399"/>
    <w:rsid w:val="004537E1"/>
    <w:rsid w:val="00454302"/>
    <w:rsid w:val="0045456B"/>
    <w:rsid w:val="00456002"/>
    <w:rsid w:val="00460989"/>
    <w:rsid w:val="004613F7"/>
    <w:rsid w:val="004616E7"/>
    <w:rsid w:val="00461CD7"/>
    <w:rsid w:val="00462331"/>
    <w:rsid w:val="004629BD"/>
    <w:rsid w:val="00462D21"/>
    <w:rsid w:val="00467BAD"/>
    <w:rsid w:val="00467E5A"/>
    <w:rsid w:val="0047147B"/>
    <w:rsid w:val="00471A04"/>
    <w:rsid w:val="0047320F"/>
    <w:rsid w:val="00474346"/>
    <w:rsid w:val="004751A8"/>
    <w:rsid w:val="00477412"/>
    <w:rsid w:val="00481DF4"/>
    <w:rsid w:val="00482F30"/>
    <w:rsid w:val="0048599F"/>
    <w:rsid w:val="00486CEB"/>
    <w:rsid w:val="00487892"/>
    <w:rsid w:val="004905D9"/>
    <w:rsid w:val="00490B68"/>
    <w:rsid w:val="00490E1A"/>
    <w:rsid w:val="004912D1"/>
    <w:rsid w:val="004915B9"/>
    <w:rsid w:val="00493F41"/>
    <w:rsid w:val="004940B0"/>
    <w:rsid w:val="00497923"/>
    <w:rsid w:val="00497A83"/>
    <w:rsid w:val="004A04A3"/>
    <w:rsid w:val="004A24D4"/>
    <w:rsid w:val="004A6449"/>
    <w:rsid w:val="004A6B29"/>
    <w:rsid w:val="004B1C3D"/>
    <w:rsid w:val="004B2591"/>
    <w:rsid w:val="004B262E"/>
    <w:rsid w:val="004B2B1B"/>
    <w:rsid w:val="004B4D39"/>
    <w:rsid w:val="004B56CD"/>
    <w:rsid w:val="004B5992"/>
    <w:rsid w:val="004B5A00"/>
    <w:rsid w:val="004B6967"/>
    <w:rsid w:val="004C3660"/>
    <w:rsid w:val="004C3F95"/>
    <w:rsid w:val="004C566C"/>
    <w:rsid w:val="004C58C9"/>
    <w:rsid w:val="004D01C9"/>
    <w:rsid w:val="004D3AB1"/>
    <w:rsid w:val="004D47F7"/>
    <w:rsid w:val="004D4CA9"/>
    <w:rsid w:val="004D5748"/>
    <w:rsid w:val="004D6AE3"/>
    <w:rsid w:val="004D6C57"/>
    <w:rsid w:val="004D7437"/>
    <w:rsid w:val="004E20AC"/>
    <w:rsid w:val="004E25EB"/>
    <w:rsid w:val="004E2D0D"/>
    <w:rsid w:val="004E7242"/>
    <w:rsid w:val="004E7C7D"/>
    <w:rsid w:val="004F172B"/>
    <w:rsid w:val="004F1EEE"/>
    <w:rsid w:val="004F3033"/>
    <w:rsid w:val="004F4239"/>
    <w:rsid w:val="004F4581"/>
    <w:rsid w:val="004F45B0"/>
    <w:rsid w:val="004F7FE3"/>
    <w:rsid w:val="00500137"/>
    <w:rsid w:val="005009FE"/>
    <w:rsid w:val="00501060"/>
    <w:rsid w:val="00501D18"/>
    <w:rsid w:val="00502542"/>
    <w:rsid w:val="00502974"/>
    <w:rsid w:val="00505441"/>
    <w:rsid w:val="0050624E"/>
    <w:rsid w:val="00510BA2"/>
    <w:rsid w:val="00511D69"/>
    <w:rsid w:val="0051412D"/>
    <w:rsid w:val="00514766"/>
    <w:rsid w:val="00515742"/>
    <w:rsid w:val="00517BD6"/>
    <w:rsid w:val="00520208"/>
    <w:rsid w:val="005209AA"/>
    <w:rsid w:val="005224F1"/>
    <w:rsid w:val="00523EC9"/>
    <w:rsid w:val="00524EE1"/>
    <w:rsid w:val="0052521C"/>
    <w:rsid w:val="0052523D"/>
    <w:rsid w:val="00526BD2"/>
    <w:rsid w:val="00527458"/>
    <w:rsid w:val="005275AB"/>
    <w:rsid w:val="0053102D"/>
    <w:rsid w:val="00532EE5"/>
    <w:rsid w:val="00534535"/>
    <w:rsid w:val="00534EA8"/>
    <w:rsid w:val="00541846"/>
    <w:rsid w:val="0054253C"/>
    <w:rsid w:val="00543E8F"/>
    <w:rsid w:val="0054570B"/>
    <w:rsid w:val="0054573F"/>
    <w:rsid w:val="00545D1B"/>
    <w:rsid w:val="0055185B"/>
    <w:rsid w:val="0055198E"/>
    <w:rsid w:val="00553551"/>
    <w:rsid w:val="005544F9"/>
    <w:rsid w:val="005551A9"/>
    <w:rsid w:val="00555F9A"/>
    <w:rsid w:val="00556916"/>
    <w:rsid w:val="005618C7"/>
    <w:rsid w:val="00561E40"/>
    <w:rsid w:val="00563DAC"/>
    <w:rsid w:val="00564689"/>
    <w:rsid w:val="00565F5B"/>
    <w:rsid w:val="005711E9"/>
    <w:rsid w:val="00574E51"/>
    <w:rsid w:val="005759AA"/>
    <w:rsid w:val="00576D60"/>
    <w:rsid w:val="00576E22"/>
    <w:rsid w:val="00577FD7"/>
    <w:rsid w:val="00582F0C"/>
    <w:rsid w:val="00584239"/>
    <w:rsid w:val="00584CE1"/>
    <w:rsid w:val="00586737"/>
    <w:rsid w:val="00590047"/>
    <w:rsid w:val="00591332"/>
    <w:rsid w:val="00592359"/>
    <w:rsid w:val="00592AA1"/>
    <w:rsid w:val="00593E9B"/>
    <w:rsid w:val="005940F4"/>
    <w:rsid w:val="0059452A"/>
    <w:rsid w:val="0059647E"/>
    <w:rsid w:val="00596607"/>
    <w:rsid w:val="00596B64"/>
    <w:rsid w:val="00597AD1"/>
    <w:rsid w:val="005A04B7"/>
    <w:rsid w:val="005A0751"/>
    <w:rsid w:val="005A71CC"/>
    <w:rsid w:val="005B390E"/>
    <w:rsid w:val="005B3D45"/>
    <w:rsid w:val="005B647D"/>
    <w:rsid w:val="005C0876"/>
    <w:rsid w:val="005C2A0E"/>
    <w:rsid w:val="005C37CD"/>
    <w:rsid w:val="005C4074"/>
    <w:rsid w:val="005C7E80"/>
    <w:rsid w:val="005D063D"/>
    <w:rsid w:val="005D442A"/>
    <w:rsid w:val="005D5D8D"/>
    <w:rsid w:val="005D6D81"/>
    <w:rsid w:val="005E174F"/>
    <w:rsid w:val="005E20BB"/>
    <w:rsid w:val="005E2BE9"/>
    <w:rsid w:val="005E39DB"/>
    <w:rsid w:val="005E3D20"/>
    <w:rsid w:val="005E4163"/>
    <w:rsid w:val="005F01A5"/>
    <w:rsid w:val="005F249B"/>
    <w:rsid w:val="005F282B"/>
    <w:rsid w:val="005F284B"/>
    <w:rsid w:val="005F296D"/>
    <w:rsid w:val="005F3754"/>
    <w:rsid w:val="005F3E47"/>
    <w:rsid w:val="005F3F93"/>
    <w:rsid w:val="005F586A"/>
    <w:rsid w:val="005F60CE"/>
    <w:rsid w:val="00601F40"/>
    <w:rsid w:val="00602810"/>
    <w:rsid w:val="0060624D"/>
    <w:rsid w:val="00610F9F"/>
    <w:rsid w:val="0061491F"/>
    <w:rsid w:val="00615111"/>
    <w:rsid w:val="00615CA0"/>
    <w:rsid w:val="00616834"/>
    <w:rsid w:val="00616E67"/>
    <w:rsid w:val="00616ED4"/>
    <w:rsid w:val="006210D0"/>
    <w:rsid w:val="00621D00"/>
    <w:rsid w:val="0062207D"/>
    <w:rsid w:val="00622669"/>
    <w:rsid w:val="00623417"/>
    <w:rsid w:val="00624F1C"/>
    <w:rsid w:val="006274AB"/>
    <w:rsid w:val="0063055E"/>
    <w:rsid w:val="00630968"/>
    <w:rsid w:val="006334F4"/>
    <w:rsid w:val="00635BB7"/>
    <w:rsid w:val="00637184"/>
    <w:rsid w:val="00637793"/>
    <w:rsid w:val="00640907"/>
    <w:rsid w:val="006414FD"/>
    <w:rsid w:val="006418B0"/>
    <w:rsid w:val="0064497C"/>
    <w:rsid w:val="0064673B"/>
    <w:rsid w:val="00647B88"/>
    <w:rsid w:val="00652273"/>
    <w:rsid w:val="00652D5A"/>
    <w:rsid w:val="00652F7B"/>
    <w:rsid w:val="00660B63"/>
    <w:rsid w:val="00663FAD"/>
    <w:rsid w:val="00666A9C"/>
    <w:rsid w:val="00667A7A"/>
    <w:rsid w:val="00667ED1"/>
    <w:rsid w:val="00670B8E"/>
    <w:rsid w:val="0067448C"/>
    <w:rsid w:val="00674B44"/>
    <w:rsid w:val="00675552"/>
    <w:rsid w:val="00675ABB"/>
    <w:rsid w:val="00682919"/>
    <w:rsid w:val="0068295D"/>
    <w:rsid w:val="00687360"/>
    <w:rsid w:val="00687590"/>
    <w:rsid w:val="00694222"/>
    <w:rsid w:val="006957C0"/>
    <w:rsid w:val="00695E7C"/>
    <w:rsid w:val="00697140"/>
    <w:rsid w:val="00697B13"/>
    <w:rsid w:val="006A037D"/>
    <w:rsid w:val="006A0743"/>
    <w:rsid w:val="006A324D"/>
    <w:rsid w:val="006A5399"/>
    <w:rsid w:val="006A5A93"/>
    <w:rsid w:val="006B2343"/>
    <w:rsid w:val="006B36B1"/>
    <w:rsid w:val="006B4408"/>
    <w:rsid w:val="006B4C85"/>
    <w:rsid w:val="006B792A"/>
    <w:rsid w:val="006C0223"/>
    <w:rsid w:val="006C3692"/>
    <w:rsid w:val="006C3BA7"/>
    <w:rsid w:val="006C3C9F"/>
    <w:rsid w:val="006C3FC2"/>
    <w:rsid w:val="006C4A7B"/>
    <w:rsid w:val="006C5861"/>
    <w:rsid w:val="006C6164"/>
    <w:rsid w:val="006C6579"/>
    <w:rsid w:val="006D48A6"/>
    <w:rsid w:val="006D4D14"/>
    <w:rsid w:val="006D4EF9"/>
    <w:rsid w:val="006D6D13"/>
    <w:rsid w:val="006D75B2"/>
    <w:rsid w:val="006E0B50"/>
    <w:rsid w:val="006E117D"/>
    <w:rsid w:val="006E1B8A"/>
    <w:rsid w:val="006E1DF8"/>
    <w:rsid w:val="006E59A8"/>
    <w:rsid w:val="006E6B3C"/>
    <w:rsid w:val="006F1E50"/>
    <w:rsid w:val="006F3AE9"/>
    <w:rsid w:val="006F4D99"/>
    <w:rsid w:val="006F5C81"/>
    <w:rsid w:val="00700584"/>
    <w:rsid w:val="00702823"/>
    <w:rsid w:val="00707908"/>
    <w:rsid w:val="0070BD3B"/>
    <w:rsid w:val="00711312"/>
    <w:rsid w:val="00712CAF"/>
    <w:rsid w:val="00715C76"/>
    <w:rsid w:val="00715D39"/>
    <w:rsid w:val="007171AA"/>
    <w:rsid w:val="0072066A"/>
    <w:rsid w:val="00721DFA"/>
    <w:rsid w:val="00722462"/>
    <w:rsid w:val="00725447"/>
    <w:rsid w:val="00726048"/>
    <w:rsid w:val="007273A2"/>
    <w:rsid w:val="007277FD"/>
    <w:rsid w:val="007301C3"/>
    <w:rsid w:val="00730230"/>
    <w:rsid w:val="007308EB"/>
    <w:rsid w:val="00731CFB"/>
    <w:rsid w:val="00732A3B"/>
    <w:rsid w:val="00733B57"/>
    <w:rsid w:val="00733DD3"/>
    <w:rsid w:val="00737015"/>
    <w:rsid w:val="00737527"/>
    <w:rsid w:val="00737D6F"/>
    <w:rsid w:val="007402AA"/>
    <w:rsid w:val="007449FD"/>
    <w:rsid w:val="00744F71"/>
    <w:rsid w:val="0074685A"/>
    <w:rsid w:val="007506F9"/>
    <w:rsid w:val="00750975"/>
    <w:rsid w:val="00751995"/>
    <w:rsid w:val="00751B9F"/>
    <w:rsid w:val="007522AD"/>
    <w:rsid w:val="007548D6"/>
    <w:rsid w:val="007555CC"/>
    <w:rsid w:val="00755E4D"/>
    <w:rsid w:val="007563A4"/>
    <w:rsid w:val="0075669F"/>
    <w:rsid w:val="00760AF6"/>
    <w:rsid w:val="00761609"/>
    <w:rsid w:val="00761A3F"/>
    <w:rsid w:val="007642C6"/>
    <w:rsid w:val="007645C6"/>
    <w:rsid w:val="00765315"/>
    <w:rsid w:val="00765B80"/>
    <w:rsid w:val="00765EDC"/>
    <w:rsid w:val="0076645A"/>
    <w:rsid w:val="00766933"/>
    <w:rsid w:val="00767A63"/>
    <w:rsid w:val="00774887"/>
    <w:rsid w:val="0077691A"/>
    <w:rsid w:val="00777B76"/>
    <w:rsid w:val="007802DE"/>
    <w:rsid w:val="00782782"/>
    <w:rsid w:val="00785623"/>
    <w:rsid w:val="007920EC"/>
    <w:rsid w:val="00792706"/>
    <w:rsid w:val="00792FA8"/>
    <w:rsid w:val="00794928"/>
    <w:rsid w:val="00795BD4"/>
    <w:rsid w:val="00797677"/>
    <w:rsid w:val="007A459E"/>
    <w:rsid w:val="007A4B5C"/>
    <w:rsid w:val="007A663C"/>
    <w:rsid w:val="007A7299"/>
    <w:rsid w:val="007B24D7"/>
    <w:rsid w:val="007B254B"/>
    <w:rsid w:val="007B254F"/>
    <w:rsid w:val="007B5EE1"/>
    <w:rsid w:val="007B7389"/>
    <w:rsid w:val="007B7B4E"/>
    <w:rsid w:val="007C1E18"/>
    <w:rsid w:val="007C2A8C"/>
    <w:rsid w:val="007C4083"/>
    <w:rsid w:val="007C5BCF"/>
    <w:rsid w:val="007C6929"/>
    <w:rsid w:val="007D1FBA"/>
    <w:rsid w:val="007D3DDA"/>
    <w:rsid w:val="007D5CFA"/>
    <w:rsid w:val="007E2013"/>
    <w:rsid w:val="007E371A"/>
    <w:rsid w:val="007E3F72"/>
    <w:rsid w:val="007E5713"/>
    <w:rsid w:val="007E657B"/>
    <w:rsid w:val="007E6876"/>
    <w:rsid w:val="007F1040"/>
    <w:rsid w:val="007F4718"/>
    <w:rsid w:val="007F49E2"/>
    <w:rsid w:val="007F4B9A"/>
    <w:rsid w:val="0080024F"/>
    <w:rsid w:val="00804F88"/>
    <w:rsid w:val="00807094"/>
    <w:rsid w:val="00807A87"/>
    <w:rsid w:val="008105C2"/>
    <w:rsid w:val="0081084F"/>
    <w:rsid w:val="00812442"/>
    <w:rsid w:val="00814208"/>
    <w:rsid w:val="008169DD"/>
    <w:rsid w:val="00817423"/>
    <w:rsid w:val="008178D5"/>
    <w:rsid w:val="0082109F"/>
    <w:rsid w:val="00821C11"/>
    <w:rsid w:val="008225E4"/>
    <w:rsid w:val="00822759"/>
    <w:rsid w:val="00823846"/>
    <w:rsid w:val="00823C48"/>
    <w:rsid w:val="008245E0"/>
    <w:rsid w:val="00824E0B"/>
    <w:rsid w:val="00827AF5"/>
    <w:rsid w:val="0083070E"/>
    <w:rsid w:val="0083162D"/>
    <w:rsid w:val="008320C6"/>
    <w:rsid w:val="00832421"/>
    <w:rsid w:val="0083361F"/>
    <w:rsid w:val="00840BE2"/>
    <w:rsid w:val="00841799"/>
    <w:rsid w:val="008422FD"/>
    <w:rsid w:val="00845AAC"/>
    <w:rsid w:val="00846997"/>
    <w:rsid w:val="00846BC3"/>
    <w:rsid w:val="00846D20"/>
    <w:rsid w:val="008471A7"/>
    <w:rsid w:val="0085004F"/>
    <w:rsid w:val="00850192"/>
    <w:rsid w:val="00850358"/>
    <w:rsid w:val="00850439"/>
    <w:rsid w:val="00850A12"/>
    <w:rsid w:val="00852A6C"/>
    <w:rsid w:val="00854E0E"/>
    <w:rsid w:val="008550BA"/>
    <w:rsid w:val="00855CF1"/>
    <w:rsid w:val="008600EE"/>
    <w:rsid w:val="00860450"/>
    <w:rsid w:val="008619DA"/>
    <w:rsid w:val="00861C19"/>
    <w:rsid w:val="0086269F"/>
    <w:rsid w:val="008678C9"/>
    <w:rsid w:val="00870CCA"/>
    <w:rsid w:val="00873686"/>
    <w:rsid w:val="0087530B"/>
    <w:rsid w:val="0087563D"/>
    <w:rsid w:val="00875F82"/>
    <w:rsid w:val="008773E2"/>
    <w:rsid w:val="00881574"/>
    <w:rsid w:val="00881C6C"/>
    <w:rsid w:val="00884051"/>
    <w:rsid w:val="008843A3"/>
    <w:rsid w:val="008846A4"/>
    <w:rsid w:val="0088506D"/>
    <w:rsid w:val="008857BD"/>
    <w:rsid w:val="008865BE"/>
    <w:rsid w:val="00887989"/>
    <w:rsid w:val="00890BBB"/>
    <w:rsid w:val="00893637"/>
    <w:rsid w:val="008942F9"/>
    <w:rsid w:val="00895C2B"/>
    <w:rsid w:val="008A0EB6"/>
    <w:rsid w:val="008A1AFB"/>
    <w:rsid w:val="008A2C2B"/>
    <w:rsid w:val="008A3061"/>
    <w:rsid w:val="008A4930"/>
    <w:rsid w:val="008A51EF"/>
    <w:rsid w:val="008A62B7"/>
    <w:rsid w:val="008A7ADE"/>
    <w:rsid w:val="008B2E72"/>
    <w:rsid w:val="008B331A"/>
    <w:rsid w:val="008B5C94"/>
    <w:rsid w:val="008C1B7F"/>
    <w:rsid w:val="008C1B88"/>
    <w:rsid w:val="008C27F2"/>
    <w:rsid w:val="008C2F04"/>
    <w:rsid w:val="008C2F78"/>
    <w:rsid w:val="008C56D2"/>
    <w:rsid w:val="008C70BF"/>
    <w:rsid w:val="008C7FF4"/>
    <w:rsid w:val="008D6890"/>
    <w:rsid w:val="008D74DF"/>
    <w:rsid w:val="008D7C6C"/>
    <w:rsid w:val="008E3867"/>
    <w:rsid w:val="008E4BA6"/>
    <w:rsid w:val="008E577A"/>
    <w:rsid w:val="008E720A"/>
    <w:rsid w:val="008F0883"/>
    <w:rsid w:val="008F2890"/>
    <w:rsid w:val="008F3553"/>
    <w:rsid w:val="008F39FE"/>
    <w:rsid w:val="008F4FF0"/>
    <w:rsid w:val="008F58C8"/>
    <w:rsid w:val="008F6EBC"/>
    <w:rsid w:val="008F79EF"/>
    <w:rsid w:val="00902E9D"/>
    <w:rsid w:val="009062C4"/>
    <w:rsid w:val="00907CC5"/>
    <w:rsid w:val="009139F0"/>
    <w:rsid w:val="009144C4"/>
    <w:rsid w:val="00914E18"/>
    <w:rsid w:val="00914E7C"/>
    <w:rsid w:val="00915CC2"/>
    <w:rsid w:val="00915F87"/>
    <w:rsid w:val="00917169"/>
    <w:rsid w:val="0092038B"/>
    <w:rsid w:val="00921CE7"/>
    <w:rsid w:val="0092243D"/>
    <w:rsid w:val="0093040F"/>
    <w:rsid w:val="009309F0"/>
    <w:rsid w:val="00933350"/>
    <w:rsid w:val="00933615"/>
    <w:rsid w:val="0093394B"/>
    <w:rsid w:val="00934AC5"/>
    <w:rsid w:val="00934F9D"/>
    <w:rsid w:val="009358B2"/>
    <w:rsid w:val="0093762E"/>
    <w:rsid w:val="00940139"/>
    <w:rsid w:val="00941AB8"/>
    <w:rsid w:val="00943CA5"/>
    <w:rsid w:val="00943CED"/>
    <w:rsid w:val="0094452B"/>
    <w:rsid w:val="00944E22"/>
    <w:rsid w:val="00945298"/>
    <w:rsid w:val="009507A0"/>
    <w:rsid w:val="00953AF5"/>
    <w:rsid w:val="00957700"/>
    <w:rsid w:val="009577BD"/>
    <w:rsid w:val="00960FB4"/>
    <w:rsid w:val="00961ECE"/>
    <w:rsid w:val="0096200A"/>
    <w:rsid w:val="009631E7"/>
    <w:rsid w:val="00963CFD"/>
    <w:rsid w:val="00963E67"/>
    <w:rsid w:val="00963F9A"/>
    <w:rsid w:val="00964BCB"/>
    <w:rsid w:val="00964EEA"/>
    <w:rsid w:val="0096685C"/>
    <w:rsid w:val="00967338"/>
    <w:rsid w:val="00967554"/>
    <w:rsid w:val="009678E5"/>
    <w:rsid w:val="00972976"/>
    <w:rsid w:val="0097401F"/>
    <w:rsid w:val="009740CA"/>
    <w:rsid w:val="0097467B"/>
    <w:rsid w:val="00977447"/>
    <w:rsid w:val="0097776D"/>
    <w:rsid w:val="009815B9"/>
    <w:rsid w:val="00982750"/>
    <w:rsid w:val="00983D0E"/>
    <w:rsid w:val="00985A3F"/>
    <w:rsid w:val="00993894"/>
    <w:rsid w:val="00996639"/>
    <w:rsid w:val="009A17B7"/>
    <w:rsid w:val="009A2C17"/>
    <w:rsid w:val="009A2C81"/>
    <w:rsid w:val="009A305D"/>
    <w:rsid w:val="009A619D"/>
    <w:rsid w:val="009A664B"/>
    <w:rsid w:val="009A6CC8"/>
    <w:rsid w:val="009B19DF"/>
    <w:rsid w:val="009B333E"/>
    <w:rsid w:val="009B3494"/>
    <w:rsid w:val="009B42A2"/>
    <w:rsid w:val="009B5856"/>
    <w:rsid w:val="009B5F9A"/>
    <w:rsid w:val="009B6927"/>
    <w:rsid w:val="009C0756"/>
    <w:rsid w:val="009C2116"/>
    <w:rsid w:val="009C5169"/>
    <w:rsid w:val="009C6155"/>
    <w:rsid w:val="009D08CE"/>
    <w:rsid w:val="009D331F"/>
    <w:rsid w:val="009D5598"/>
    <w:rsid w:val="009D5814"/>
    <w:rsid w:val="009D5ED8"/>
    <w:rsid w:val="009D797B"/>
    <w:rsid w:val="009E4BAF"/>
    <w:rsid w:val="009F092F"/>
    <w:rsid w:val="009F1912"/>
    <w:rsid w:val="009F1AEF"/>
    <w:rsid w:val="009F2567"/>
    <w:rsid w:val="009F53A1"/>
    <w:rsid w:val="009F6A53"/>
    <w:rsid w:val="00A002B2"/>
    <w:rsid w:val="00A00E7F"/>
    <w:rsid w:val="00A01B94"/>
    <w:rsid w:val="00A01D44"/>
    <w:rsid w:val="00A02CD3"/>
    <w:rsid w:val="00A04A7F"/>
    <w:rsid w:val="00A0553E"/>
    <w:rsid w:val="00A077D1"/>
    <w:rsid w:val="00A1272B"/>
    <w:rsid w:val="00A13CFB"/>
    <w:rsid w:val="00A166CC"/>
    <w:rsid w:val="00A167FC"/>
    <w:rsid w:val="00A20843"/>
    <w:rsid w:val="00A209CE"/>
    <w:rsid w:val="00A20B0D"/>
    <w:rsid w:val="00A21D46"/>
    <w:rsid w:val="00A22084"/>
    <w:rsid w:val="00A2594F"/>
    <w:rsid w:val="00A303AB"/>
    <w:rsid w:val="00A31057"/>
    <w:rsid w:val="00A35042"/>
    <w:rsid w:val="00A37241"/>
    <w:rsid w:val="00A42C20"/>
    <w:rsid w:val="00A42E40"/>
    <w:rsid w:val="00A43131"/>
    <w:rsid w:val="00A44A82"/>
    <w:rsid w:val="00A45ACA"/>
    <w:rsid w:val="00A50C26"/>
    <w:rsid w:val="00A516B5"/>
    <w:rsid w:val="00A52C8C"/>
    <w:rsid w:val="00A52DE0"/>
    <w:rsid w:val="00A54694"/>
    <w:rsid w:val="00A549DF"/>
    <w:rsid w:val="00A55E68"/>
    <w:rsid w:val="00A57A4E"/>
    <w:rsid w:val="00A61C36"/>
    <w:rsid w:val="00A65698"/>
    <w:rsid w:val="00A65F9A"/>
    <w:rsid w:val="00A664DA"/>
    <w:rsid w:val="00A667A8"/>
    <w:rsid w:val="00A67382"/>
    <w:rsid w:val="00A717C8"/>
    <w:rsid w:val="00A74125"/>
    <w:rsid w:val="00A74DFA"/>
    <w:rsid w:val="00A75D3A"/>
    <w:rsid w:val="00A7692F"/>
    <w:rsid w:val="00A823E2"/>
    <w:rsid w:val="00A84DDD"/>
    <w:rsid w:val="00A875C8"/>
    <w:rsid w:val="00A879CC"/>
    <w:rsid w:val="00A87A64"/>
    <w:rsid w:val="00A917F8"/>
    <w:rsid w:val="00A91A24"/>
    <w:rsid w:val="00A91D78"/>
    <w:rsid w:val="00A92953"/>
    <w:rsid w:val="00A944EC"/>
    <w:rsid w:val="00A9509E"/>
    <w:rsid w:val="00A97E9F"/>
    <w:rsid w:val="00AA4838"/>
    <w:rsid w:val="00AA4D32"/>
    <w:rsid w:val="00AA6AD2"/>
    <w:rsid w:val="00AA7405"/>
    <w:rsid w:val="00AB06EA"/>
    <w:rsid w:val="00AB1E8F"/>
    <w:rsid w:val="00AB42AA"/>
    <w:rsid w:val="00AB4E5A"/>
    <w:rsid w:val="00AB6668"/>
    <w:rsid w:val="00AC043D"/>
    <w:rsid w:val="00AC1D2A"/>
    <w:rsid w:val="00AC3E18"/>
    <w:rsid w:val="00AC408D"/>
    <w:rsid w:val="00AC465C"/>
    <w:rsid w:val="00AC5085"/>
    <w:rsid w:val="00AC575C"/>
    <w:rsid w:val="00AC5BDC"/>
    <w:rsid w:val="00AC6605"/>
    <w:rsid w:val="00AD0F50"/>
    <w:rsid w:val="00AD205B"/>
    <w:rsid w:val="00AD2900"/>
    <w:rsid w:val="00AD29BA"/>
    <w:rsid w:val="00AD2C39"/>
    <w:rsid w:val="00AD42D4"/>
    <w:rsid w:val="00AD4C50"/>
    <w:rsid w:val="00AD51ED"/>
    <w:rsid w:val="00AD6C02"/>
    <w:rsid w:val="00AE08AE"/>
    <w:rsid w:val="00AE36C9"/>
    <w:rsid w:val="00AE64F4"/>
    <w:rsid w:val="00AE662D"/>
    <w:rsid w:val="00AE6CB4"/>
    <w:rsid w:val="00AE722A"/>
    <w:rsid w:val="00AF2554"/>
    <w:rsid w:val="00AF2893"/>
    <w:rsid w:val="00AF32EB"/>
    <w:rsid w:val="00AF4413"/>
    <w:rsid w:val="00AF5464"/>
    <w:rsid w:val="00AF7F5B"/>
    <w:rsid w:val="00B0032D"/>
    <w:rsid w:val="00B05696"/>
    <w:rsid w:val="00B06BF2"/>
    <w:rsid w:val="00B074CB"/>
    <w:rsid w:val="00B07F9B"/>
    <w:rsid w:val="00B10011"/>
    <w:rsid w:val="00B11003"/>
    <w:rsid w:val="00B11B9A"/>
    <w:rsid w:val="00B12DE5"/>
    <w:rsid w:val="00B13617"/>
    <w:rsid w:val="00B140E8"/>
    <w:rsid w:val="00B15EBB"/>
    <w:rsid w:val="00B1662C"/>
    <w:rsid w:val="00B17884"/>
    <w:rsid w:val="00B20D1F"/>
    <w:rsid w:val="00B24738"/>
    <w:rsid w:val="00B304D0"/>
    <w:rsid w:val="00B31F62"/>
    <w:rsid w:val="00B34B68"/>
    <w:rsid w:val="00B34EA9"/>
    <w:rsid w:val="00B360C8"/>
    <w:rsid w:val="00B45E20"/>
    <w:rsid w:val="00B471A3"/>
    <w:rsid w:val="00B506D3"/>
    <w:rsid w:val="00B5071C"/>
    <w:rsid w:val="00B5139B"/>
    <w:rsid w:val="00B577C0"/>
    <w:rsid w:val="00B6084C"/>
    <w:rsid w:val="00B62962"/>
    <w:rsid w:val="00B62F71"/>
    <w:rsid w:val="00B6528D"/>
    <w:rsid w:val="00B65C6D"/>
    <w:rsid w:val="00B670F9"/>
    <w:rsid w:val="00B6797A"/>
    <w:rsid w:val="00B67F6A"/>
    <w:rsid w:val="00B7084B"/>
    <w:rsid w:val="00B70983"/>
    <w:rsid w:val="00B7191F"/>
    <w:rsid w:val="00B83200"/>
    <w:rsid w:val="00B859CD"/>
    <w:rsid w:val="00B86253"/>
    <w:rsid w:val="00B87654"/>
    <w:rsid w:val="00B90E36"/>
    <w:rsid w:val="00B91358"/>
    <w:rsid w:val="00B92B0F"/>
    <w:rsid w:val="00B938C7"/>
    <w:rsid w:val="00B93AAC"/>
    <w:rsid w:val="00B944EE"/>
    <w:rsid w:val="00B95084"/>
    <w:rsid w:val="00B95C52"/>
    <w:rsid w:val="00B964E1"/>
    <w:rsid w:val="00B96B81"/>
    <w:rsid w:val="00B96D2B"/>
    <w:rsid w:val="00BA1911"/>
    <w:rsid w:val="00BA1FD5"/>
    <w:rsid w:val="00BA26B0"/>
    <w:rsid w:val="00BA2952"/>
    <w:rsid w:val="00BB4323"/>
    <w:rsid w:val="00BB4B89"/>
    <w:rsid w:val="00BB4BF0"/>
    <w:rsid w:val="00BB59B5"/>
    <w:rsid w:val="00BB6BDD"/>
    <w:rsid w:val="00BC0245"/>
    <w:rsid w:val="00BC0746"/>
    <w:rsid w:val="00BC2F2C"/>
    <w:rsid w:val="00BC4BA1"/>
    <w:rsid w:val="00BC5A90"/>
    <w:rsid w:val="00BC75A2"/>
    <w:rsid w:val="00BC7840"/>
    <w:rsid w:val="00BC79C4"/>
    <w:rsid w:val="00BD0067"/>
    <w:rsid w:val="00BD0FB1"/>
    <w:rsid w:val="00BD29C0"/>
    <w:rsid w:val="00BD2F58"/>
    <w:rsid w:val="00BD36B4"/>
    <w:rsid w:val="00BD4300"/>
    <w:rsid w:val="00BD5792"/>
    <w:rsid w:val="00BD57F4"/>
    <w:rsid w:val="00BD786A"/>
    <w:rsid w:val="00BD7F00"/>
    <w:rsid w:val="00BE00AD"/>
    <w:rsid w:val="00BE0874"/>
    <w:rsid w:val="00BE0CD6"/>
    <w:rsid w:val="00BE330B"/>
    <w:rsid w:val="00BE5D85"/>
    <w:rsid w:val="00BE6B79"/>
    <w:rsid w:val="00BE7448"/>
    <w:rsid w:val="00BF2D8F"/>
    <w:rsid w:val="00BF3F4D"/>
    <w:rsid w:val="00BF3FD9"/>
    <w:rsid w:val="00BF4327"/>
    <w:rsid w:val="00BF508F"/>
    <w:rsid w:val="00BF66F6"/>
    <w:rsid w:val="00BF6B29"/>
    <w:rsid w:val="00BF7CBC"/>
    <w:rsid w:val="00C0165A"/>
    <w:rsid w:val="00C03059"/>
    <w:rsid w:val="00C05BE0"/>
    <w:rsid w:val="00C0697F"/>
    <w:rsid w:val="00C06E2A"/>
    <w:rsid w:val="00C073F5"/>
    <w:rsid w:val="00C101D6"/>
    <w:rsid w:val="00C11783"/>
    <w:rsid w:val="00C12BB2"/>
    <w:rsid w:val="00C13E76"/>
    <w:rsid w:val="00C14C48"/>
    <w:rsid w:val="00C22321"/>
    <w:rsid w:val="00C2323D"/>
    <w:rsid w:val="00C23666"/>
    <w:rsid w:val="00C238D8"/>
    <w:rsid w:val="00C24A97"/>
    <w:rsid w:val="00C2505C"/>
    <w:rsid w:val="00C252F7"/>
    <w:rsid w:val="00C27220"/>
    <w:rsid w:val="00C30B2B"/>
    <w:rsid w:val="00C30FF0"/>
    <w:rsid w:val="00C31186"/>
    <w:rsid w:val="00C31A2E"/>
    <w:rsid w:val="00C32565"/>
    <w:rsid w:val="00C348BC"/>
    <w:rsid w:val="00C34EF2"/>
    <w:rsid w:val="00C350D9"/>
    <w:rsid w:val="00C36098"/>
    <w:rsid w:val="00C363B4"/>
    <w:rsid w:val="00C36AB7"/>
    <w:rsid w:val="00C372E6"/>
    <w:rsid w:val="00C41031"/>
    <w:rsid w:val="00C411FC"/>
    <w:rsid w:val="00C41821"/>
    <w:rsid w:val="00C4325C"/>
    <w:rsid w:val="00C440F8"/>
    <w:rsid w:val="00C46510"/>
    <w:rsid w:val="00C471AD"/>
    <w:rsid w:val="00C526B3"/>
    <w:rsid w:val="00C53858"/>
    <w:rsid w:val="00C53A66"/>
    <w:rsid w:val="00C53AC0"/>
    <w:rsid w:val="00C549A4"/>
    <w:rsid w:val="00C56225"/>
    <w:rsid w:val="00C57E5D"/>
    <w:rsid w:val="00C604F8"/>
    <w:rsid w:val="00C607EB"/>
    <w:rsid w:val="00C6093D"/>
    <w:rsid w:val="00C62FC3"/>
    <w:rsid w:val="00C63928"/>
    <w:rsid w:val="00C64DCB"/>
    <w:rsid w:val="00C66A23"/>
    <w:rsid w:val="00C715D6"/>
    <w:rsid w:val="00C717C4"/>
    <w:rsid w:val="00C71E8C"/>
    <w:rsid w:val="00C72B64"/>
    <w:rsid w:val="00C75D3E"/>
    <w:rsid w:val="00C760C0"/>
    <w:rsid w:val="00C76451"/>
    <w:rsid w:val="00C803EA"/>
    <w:rsid w:val="00C818CB"/>
    <w:rsid w:val="00C82FFD"/>
    <w:rsid w:val="00C8381E"/>
    <w:rsid w:val="00C85E64"/>
    <w:rsid w:val="00C8619E"/>
    <w:rsid w:val="00C875D8"/>
    <w:rsid w:val="00C90A41"/>
    <w:rsid w:val="00C918E4"/>
    <w:rsid w:val="00C929CE"/>
    <w:rsid w:val="00C93DF7"/>
    <w:rsid w:val="00C95812"/>
    <w:rsid w:val="00C9707A"/>
    <w:rsid w:val="00C97143"/>
    <w:rsid w:val="00C97403"/>
    <w:rsid w:val="00CA1171"/>
    <w:rsid w:val="00CA762B"/>
    <w:rsid w:val="00CB0691"/>
    <w:rsid w:val="00CB2D11"/>
    <w:rsid w:val="00CB3C23"/>
    <w:rsid w:val="00CB3FE6"/>
    <w:rsid w:val="00CB425C"/>
    <w:rsid w:val="00CB491A"/>
    <w:rsid w:val="00CB64F6"/>
    <w:rsid w:val="00CC0993"/>
    <w:rsid w:val="00CC0B93"/>
    <w:rsid w:val="00CC15C6"/>
    <w:rsid w:val="00CC1F51"/>
    <w:rsid w:val="00CC3609"/>
    <w:rsid w:val="00CC4216"/>
    <w:rsid w:val="00CC46C4"/>
    <w:rsid w:val="00CC4B53"/>
    <w:rsid w:val="00CC629F"/>
    <w:rsid w:val="00CD053E"/>
    <w:rsid w:val="00CD3F3C"/>
    <w:rsid w:val="00CD43A2"/>
    <w:rsid w:val="00CD4DAF"/>
    <w:rsid w:val="00CD516E"/>
    <w:rsid w:val="00CE165A"/>
    <w:rsid w:val="00CE293C"/>
    <w:rsid w:val="00CF0B7B"/>
    <w:rsid w:val="00CF14D6"/>
    <w:rsid w:val="00CF153D"/>
    <w:rsid w:val="00CF1E0B"/>
    <w:rsid w:val="00CF21F7"/>
    <w:rsid w:val="00CF3783"/>
    <w:rsid w:val="00CF488F"/>
    <w:rsid w:val="00CF6A81"/>
    <w:rsid w:val="00CF6E47"/>
    <w:rsid w:val="00CF7612"/>
    <w:rsid w:val="00CF79A7"/>
    <w:rsid w:val="00D00058"/>
    <w:rsid w:val="00D01EAF"/>
    <w:rsid w:val="00D02520"/>
    <w:rsid w:val="00D025E8"/>
    <w:rsid w:val="00D05561"/>
    <w:rsid w:val="00D06765"/>
    <w:rsid w:val="00D07DCB"/>
    <w:rsid w:val="00D106BB"/>
    <w:rsid w:val="00D10FF3"/>
    <w:rsid w:val="00D11CCD"/>
    <w:rsid w:val="00D12086"/>
    <w:rsid w:val="00D13283"/>
    <w:rsid w:val="00D17F18"/>
    <w:rsid w:val="00D22031"/>
    <w:rsid w:val="00D220E8"/>
    <w:rsid w:val="00D2358C"/>
    <w:rsid w:val="00D24710"/>
    <w:rsid w:val="00D26C7F"/>
    <w:rsid w:val="00D27478"/>
    <w:rsid w:val="00D27685"/>
    <w:rsid w:val="00D31BD4"/>
    <w:rsid w:val="00D31E0B"/>
    <w:rsid w:val="00D32FBA"/>
    <w:rsid w:val="00D332BD"/>
    <w:rsid w:val="00D334EE"/>
    <w:rsid w:val="00D34CF1"/>
    <w:rsid w:val="00D354F8"/>
    <w:rsid w:val="00D4322E"/>
    <w:rsid w:val="00D44845"/>
    <w:rsid w:val="00D46094"/>
    <w:rsid w:val="00D476AE"/>
    <w:rsid w:val="00D51110"/>
    <w:rsid w:val="00D52102"/>
    <w:rsid w:val="00D559F4"/>
    <w:rsid w:val="00D64FA3"/>
    <w:rsid w:val="00D662B6"/>
    <w:rsid w:val="00D7420C"/>
    <w:rsid w:val="00D7659A"/>
    <w:rsid w:val="00D830A9"/>
    <w:rsid w:val="00D86CCC"/>
    <w:rsid w:val="00D87C68"/>
    <w:rsid w:val="00D90B38"/>
    <w:rsid w:val="00D90DEC"/>
    <w:rsid w:val="00D91CB1"/>
    <w:rsid w:val="00D92C09"/>
    <w:rsid w:val="00D93AA8"/>
    <w:rsid w:val="00D94DB0"/>
    <w:rsid w:val="00DA02DA"/>
    <w:rsid w:val="00DA2079"/>
    <w:rsid w:val="00DA671B"/>
    <w:rsid w:val="00DB0CFE"/>
    <w:rsid w:val="00DB0F63"/>
    <w:rsid w:val="00DB13F4"/>
    <w:rsid w:val="00DB4BF9"/>
    <w:rsid w:val="00DB51DC"/>
    <w:rsid w:val="00DB69AC"/>
    <w:rsid w:val="00DB7324"/>
    <w:rsid w:val="00DB73AD"/>
    <w:rsid w:val="00DC02AC"/>
    <w:rsid w:val="00DC17C7"/>
    <w:rsid w:val="00DC1B57"/>
    <w:rsid w:val="00DC296B"/>
    <w:rsid w:val="00DC4CB7"/>
    <w:rsid w:val="00DC5C28"/>
    <w:rsid w:val="00DC607D"/>
    <w:rsid w:val="00DC636A"/>
    <w:rsid w:val="00DC6F49"/>
    <w:rsid w:val="00DC6F63"/>
    <w:rsid w:val="00DD019E"/>
    <w:rsid w:val="00DD0B21"/>
    <w:rsid w:val="00DD0C93"/>
    <w:rsid w:val="00DD18B9"/>
    <w:rsid w:val="00DD3512"/>
    <w:rsid w:val="00DD40FF"/>
    <w:rsid w:val="00DD57D4"/>
    <w:rsid w:val="00DE036B"/>
    <w:rsid w:val="00DE0777"/>
    <w:rsid w:val="00DE2F76"/>
    <w:rsid w:val="00DE524F"/>
    <w:rsid w:val="00DE6C5D"/>
    <w:rsid w:val="00DF1219"/>
    <w:rsid w:val="00DF1CFA"/>
    <w:rsid w:val="00DF2260"/>
    <w:rsid w:val="00DF45D7"/>
    <w:rsid w:val="00DF5078"/>
    <w:rsid w:val="00DF5C62"/>
    <w:rsid w:val="00DF7AB2"/>
    <w:rsid w:val="00E00FBE"/>
    <w:rsid w:val="00E03DD5"/>
    <w:rsid w:val="00E050B7"/>
    <w:rsid w:val="00E05995"/>
    <w:rsid w:val="00E05B21"/>
    <w:rsid w:val="00E07D4E"/>
    <w:rsid w:val="00E10881"/>
    <w:rsid w:val="00E10C10"/>
    <w:rsid w:val="00E10D28"/>
    <w:rsid w:val="00E10E83"/>
    <w:rsid w:val="00E114C5"/>
    <w:rsid w:val="00E11ECD"/>
    <w:rsid w:val="00E1296E"/>
    <w:rsid w:val="00E13068"/>
    <w:rsid w:val="00E130AA"/>
    <w:rsid w:val="00E14FBC"/>
    <w:rsid w:val="00E15878"/>
    <w:rsid w:val="00E1640E"/>
    <w:rsid w:val="00E1723B"/>
    <w:rsid w:val="00E1798C"/>
    <w:rsid w:val="00E17B28"/>
    <w:rsid w:val="00E17E24"/>
    <w:rsid w:val="00E21407"/>
    <w:rsid w:val="00E21A7A"/>
    <w:rsid w:val="00E22D2F"/>
    <w:rsid w:val="00E24545"/>
    <w:rsid w:val="00E24582"/>
    <w:rsid w:val="00E260E1"/>
    <w:rsid w:val="00E26AC3"/>
    <w:rsid w:val="00E26F1F"/>
    <w:rsid w:val="00E310E7"/>
    <w:rsid w:val="00E32D94"/>
    <w:rsid w:val="00E344CE"/>
    <w:rsid w:val="00E34CBF"/>
    <w:rsid w:val="00E34E80"/>
    <w:rsid w:val="00E35285"/>
    <w:rsid w:val="00E357CC"/>
    <w:rsid w:val="00E37561"/>
    <w:rsid w:val="00E37D98"/>
    <w:rsid w:val="00E43C31"/>
    <w:rsid w:val="00E469F5"/>
    <w:rsid w:val="00E47451"/>
    <w:rsid w:val="00E477AA"/>
    <w:rsid w:val="00E507B0"/>
    <w:rsid w:val="00E55D2B"/>
    <w:rsid w:val="00E61C26"/>
    <w:rsid w:val="00E62117"/>
    <w:rsid w:val="00E626B9"/>
    <w:rsid w:val="00E63A88"/>
    <w:rsid w:val="00E6417E"/>
    <w:rsid w:val="00E65C66"/>
    <w:rsid w:val="00E661B3"/>
    <w:rsid w:val="00E66294"/>
    <w:rsid w:val="00E66813"/>
    <w:rsid w:val="00E71C7F"/>
    <w:rsid w:val="00E73C29"/>
    <w:rsid w:val="00E76FF2"/>
    <w:rsid w:val="00E77E39"/>
    <w:rsid w:val="00E80C9C"/>
    <w:rsid w:val="00E8173D"/>
    <w:rsid w:val="00E82386"/>
    <w:rsid w:val="00E8291D"/>
    <w:rsid w:val="00E8411D"/>
    <w:rsid w:val="00E84FE2"/>
    <w:rsid w:val="00E85783"/>
    <w:rsid w:val="00E861BD"/>
    <w:rsid w:val="00E86CD2"/>
    <w:rsid w:val="00E86DB4"/>
    <w:rsid w:val="00E9055A"/>
    <w:rsid w:val="00E965D5"/>
    <w:rsid w:val="00E96CCB"/>
    <w:rsid w:val="00E97955"/>
    <w:rsid w:val="00EA0C56"/>
    <w:rsid w:val="00EA17C9"/>
    <w:rsid w:val="00EA25E9"/>
    <w:rsid w:val="00EA285D"/>
    <w:rsid w:val="00EA636C"/>
    <w:rsid w:val="00EA665C"/>
    <w:rsid w:val="00EA7562"/>
    <w:rsid w:val="00EB034B"/>
    <w:rsid w:val="00EB0716"/>
    <w:rsid w:val="00EB41C8"/>
    <w:rsid w:val="00EB606B"/>
    <w:rsid w:val="00EB6E8C"/>
    <w:rsid w:val="00EB7398"/>
    <w:rsid w:val="00EB7BCB"/>
    <w:rsid w:val="00EB7C68"/>
    <w:rsid w:val="00EC1270"/>
    <w:rsid w:val="00EC224C"/>
    <w:rsid w:val="00EC28C2"/>
    <w:rsid w:val="00EC2D1F"/>
    <w:rsid w:val="00EC386F"/>
    <w:rsid w:val="00EC6956"/>
    <w:rsid w:val="00EC720A"/>
    <w:rsid w:val="00ED4066"/>
    <w:rsid w:val="00ED5295"/>
    <w:rsid w:val="00ED6313"/>
    <w:rsid w:val="00ED664E"/>
    <w:rsid w:val="00ED6BB0"/>
    <w:rsid w:val="00EE02AA"/>
    <w:rsid w:val="00EE0816"/>
    <w:rsid w:val="00EE0982"/>
    <w:rsid w:val="00EE0D00"/>
    <w:rsid w:val="00EE1B1B"/>
    <w:rsid w:val="00EE1E3A"/>
    <w:rsid w:val="00EE4CE0"/>
    <w:rsid w:val="00EE4E41"/>
    <w:rsid w:val="00EE5BD7"/>
    <w:rsid w:val="00EE6120"/>
    <w:rsid w:val="00EE76FA"/>
    <w:rsid w:val="00EF086A"/>
    <w:rsid w:val="00EF0EA6"/>
    <w:rsid w:val="00EF11A8"/>
    <w:rsid w:val="00EF1B91"/>
    <w:rsid w:val="00EF21AF"/>
    <w:rsid w:val="00EF5C27"/>
    <w:rsid w:val="00EF683D"/>
    <w:rsid w:val="00EF745C"/>
    <w:rsid w:val="00F04325"/>
    <w:rsid w:val="00F06BF6"/>
    <w:rsid w:val="00F10601"/>
    <w:rsid w:val="00F1249E"/>
    <w:rsid w:val="00F132D2"/>
    <w:rsid w:val="00F1357A"/>
    <w:rsid w:val="00F1456C"/>
    <w:rsid w:val="00F14729"/>
    <w:rsid w:val="00F17E12"/>
    <w:rsid w:val="00F17F2D"/>
    <w:rsid w:val="00F20599"/>
    <w:rsid w:val="00F230CF"/>
    <w:rsid w:val="00F2779F"/>
    <w:rsid w:val="00F32E91"/>
    <w:rsid w:val="00F34B61"/>
    <w:rsid w:val="00F35602"/>
    <w:rsid w:val="00F37B12"/>
    <w:rsid w:val="00F401EA"/>
    <w:rsid w:val="00F433D2"/>
    <w:rsid w:val="00F454AA"/>
    <w:rsid w:val="00F45EDC"/>
    <w:rsid w:val="00F46C64"/>
    <w:rsid w:val="00F47D90"/>
    <w:rsid w:val="00F51BDD"/>
    <w:rsid w:val="00F5219D"/>
    <w:rsid w:val="00F525BA"/>
    <w:rsid w:val="00F5327A"/>
    <w:rsid w:val="00F53941"/>
    <w:rsid w:val="00F55356"/>
    <w:rsid w:val="00F575E4"/>
    <w:rsid w:val="00F608BB"/>
    <w:rsid w:val="00F61A65"/>
    <w:rsid w:val="00F639FC"/>
    <w:rsid w:val="00F64E95"/>
    <w:rsid w:val="00F6531C"/>
    <w:rsid w:val="00F72567"/>
    <w:rsid w:val="00F73874"/>
    <w:rsid w:val="00F75335"/>
    <w:rsid w:val="00F75912"/>
    <w:rsid w:val="00F75E47"/>
    <w:rsid w:val="00F76757"/>
    <w:rsid w:val="00F773EE"/>
    <w:rsid w:val="00F77403"/>
    <w:rsid w:val="00F80FC3"/>
    <w:rsid w:val="00F83FD2"/>
    <w:rsid w:val="00F853D5"/>
    <w:rsid w:val="00F90F23"/>
    <w:rsid w:val="00F92B9C"/>
    <w:rsid w:val="00F97C01"/>
    <w:rsid w:val="00F97ECB"/>
    <w:rsid w:val="00FA15CD"/>
    <w:rsid w:val="00FA4447"/>
    <w:rsid w:val="00FA4E3A"/>
    <w:rsid w:val="00FA586F"/>
    <w:rsid w:val="00FA60C4"/>
    <w:rsid w:val="00FB057D"/>
    <w:rsid w:val="00FB0BD7"/>
    <w:rsid w:val="00FB1077"/>
    <w:rsid w:val="00FB1576"/>
    <w:rsid w:val="00FB1DCD"/>
    <w:rsid w:val="00FB3BDF"/>
    <w:rsid w:val="00FB3CF8"/>
    <w:rsid w:val="00FC140C"/>
    <w:rsid w:val="00FC1F26"/>
    <w:rsid w:val="00FC211A"/>
    <w:rsid w:val="00FC2CE7"/>
    <w:rsid w:val="00FC4A89"/>
    <w:rsid w:val="00FC4E9D"/>
    <w:rsid w:val="00FC6CF2"/>
    <w:rsid w:val="00FC7A69"/>
    <w:rsid w:val="00FD0579"/>
    <w:rsid w:val="00FD26C5"/>
    <w:rsid w:val="00FD326A"/>
    <w:rsid w:val="00FD3985"/>
    <w:rsid w:val="00FD4288"/>
    <w:rsid w:val="00FD5073"/>
    <w:rsid w:val="00FD5F91"/>
    <w:rsid w:val="00FE1A12"/>
    <w:rsid w:val="00FE1F83"/>
    <w:rsid w:val="00FE5003"/>
    <w:rsid w:val="00FE7EFF"/>
    <w:rsid w:val="00FF032C"/>
    <w:rsid w:val="00FF23B1"/>
    <w:rsid w:val="00FF53E0"/>
    <w:rsid w:val="019335E9"/>
    <w:rsid w:val="01D8CE2B"/>
    <w:rsid w:val="02071CBA"/>
    <w:rsid w:val="031A38D3"/>
    <w:rsid w:val="03A29D80"/>
    <w:rsid w:val="03C78BC7"/>
    <w:rsid w:val="03E48927"/>
    <w:rsid w:val="03FB675C"/>
    <w:rsid w:val="03FB6801"/>
    <w:rsid w:val="04AF592C"/>
    <w:rsid w:val="0516ADF0"/>
    <w:rsid w:val="0621508D"/>
    <w:rsid w:val="06836DBC"/>
    <w:rsid w:val="06937ACD"/>
    <w:rsid w:val="0701F7C1"/>
    <w:rsid w:val="0704E6D5"/>
    <w:rsid w:val="07953613"/>
    <w:rsid w:val="08B311B0"/>
    <w:rsid w:val="09B7B501"/>
    <w:rsid w:val="0A3D0AE5"/>
    <w:rsid w:val="0AF25F01"/>
    <w:rsid w:val="0B434508"/>
    <w:rsid w:val="0C0B3479"/>
    <w:rsid w:val="0D3081F8"/>
    <w:rsid w:val="0DC3BC1A"/>
    <w:rsid w:val="0E315329"/>
    <w:rsid w:val="0E46D906"/>
    <w:rsid w:val="0E92E8B4"/>
    <w:rsid w:val="0E97EFD7"/>
    <w:rsid w:val="0ECEDA34"/>
    <w:rsid w:val="0F6C907B"/>
    <w:rsid w:val="103F9932"/>
    <w:rsid w:val="114660B0"/>
    <w:rsid w:val="11A62E00"/>
    <w:rsid w:val="11B1F474"/>
    <w:rsid w:val="11CD884E"/>
    <w:rsid w:val="12AB7CB8"/>
    <w:rsid w:val="12BEE518"/>
    <w:rsid w:val="12C57910"/>
    <w:rsid w:val="1320B570"/>
    <w:rsid w:val="13978845"/>
    <w:rsid w:val="13D6C6AF"/>
    <w:rsid w:val="14026FEA"/>
    <w:rsid w:val="141C1352"/>
    <w:rsid w:val="156ACAE6"/>
    <w:rsid w:val="157AFFA9"/>
    <w:rsid w:val="15A03087"/>
    <w:rsid w:val="15AB30AE"/>
    <w:rsid w:val="164D0153"/>
    <w:rsid w:val="16E305E5"/>
    <w:rsid w:val="17160878"/>
    <w:rsid w:val="1754513F"/>
    <w:rsid w:val="179691E1"/>
    <w:rsid w:val="186B17F8"/>
    <w:rsid w:val="1873BE9D"/>
    <w:rsid w:val="18BB9A95"/>
    <w:rsid w:val="1956D550"/>
    <w:rsid w:val="19C8C87C"/>
    <w:rsid w:val="1AD42A83"/>
    <w:rsid w:val="1BC01075"/>
    <w:rsid w:val="1BDB3514"/>
    <w:rsid w:val="1C20BB3D"/>
    <w:rsid w:val="1C8B3989"/>
    <w:rsid w:val="1CBA2C84"/>
    <w:rsid w:val="1CC151B3"/>
    <w:rsid w:val="1D150344"/>
    <w:rsid w:val="1E101255"/>
    <w:rsid w:val="1E74EC1E"/>
    <w:rsid w:val="1F1FA50F"/>
    <w:rsid w:val="20A3A7D2"/>
    <w:rsid w:val="20CBC727"/>
    <w:rsid w:val="220809CA"/>
    <w:rsid w:val="224172D9"/>
    <w:rsid w:val="22B49A01"/>
    <w:rsid w:val="23E65376"/>
    <w:rsid w:val="2405783C"/>
    <w:rsid w:val="246F3FC8"/>
    <w:rsid w:val="247C525B"/>
    <w:rsid w:val="24A81181"/>
    <w:rsid w:val="24E460D7"/>
    <w:rsid w:val="25341B57"/>
    <w:rsid w:val="256CA9F0"/>
    <w:rsid w:val="256FC146"/>
    <w:rsid w:val="25A370EC"/>
    <w:rsid w:val="26188E40"/>
    <w:rsid w:val="2632A56D"/>
    <w:rsid w:val="26C9042E"/>
    <w:rsid w:val="27109388"/>
    <w:rsid w:val="28164FFF"/>
    <w:rsid w:val="2824AA95"/>
    <w:rsid w:val="291012A3"/>
    <w:rsid w:val="29CCCD0D"/>
    <w:rsid w:val="2A0784C8"/>
    <w:rsid w:val="2A7BAEFA"/>
    <w:rsid w:val="2B490E28"/>
    <w:rsid w:val="2B853EF1"/>
    <w:rsid w:val="2BBD3489"/>
    <w:rsid w:val="2BFD3E5D"/>
    <w:rsid w:val="2C161D68"/>
    <w:rsid w:val="2C2AEB9A"/>
    <w:rsid w:val="2D3496F1"/>
    <w:rsid w:val="2E0773B7"/>
    <w:rsid w:val="2E157212"/>
    <w:rsid w:val="2E1D4431"/>
    <w:rsid w:val="2E2FF064"/>
    <w:rsid w:val="2EB14604"/>
    <w:rsid w:val="2EC45BE9"/>
    <w:rsid w:val="2EE36951"/>
    <w:rsid w:val="30C531EB"/>
    <w:rsid w:val="311DD45C"/>
    <w:rsid w:val="314863C7"/>
    <w:rsid w:val="31CF32BC"/>
    <w:rsid w:val="3211C7CC"/>
    <w:rsid w:val="33A9DA56"/>
    <w:rsid w:val="33DDCFEF"/>
    <w:rsid w:val="346DD824"/>
    <w:rsid w:val="347C049A"/>
    <w:rsid w:val="348E8861"/>
    <w:rsid w:val="34A04A03"/>
    <w:rsid w:val="355EF1BB"/>
    <w:rsid w:val="35F6C885"/>
    <w:rsid w:val="364D4932"/>
    <w:rsid w:val="36AA16E7"/>
    <w:rsid w:val="3707D9D3"/>
    <w:rsid w:val="37555D16"/>
    <w:rsid w:val="37E7EC1C"/>
    <w:rsid w:val="3815DEBA"/>
    <w:rsid w:val="387EB58F"/>
    <w:rsid w:val="38EE67B4"/>
    <w:rsid w:val="390188E4"/>
    <w:rsid w:val="39940097"/>
    <w:rsid w:val="3ABE2E23"/>
    <w:rsid w:val="3B37A5A4"/>
    <w:rsid w:val="3B580402"/>
    <w:rsid w:val="3BD02898"/>
    <w:rsid w:val="3C468530"/>
    <w:rsid w:val="3CD7AE17"/>
    <w:rsid w:val="3CEDF912"/>
    <w:rsid w:val="3DC6178F"/>
    <w:rsid w:val="3E0C9651"/>
    <w:rsid w:val="3E5733C5"/>
    <w:rsid w:val="3E718DE5"/>
    <w:rsid w:val="3EC37B80"/>
    <w:rsid w:val="3ECAA47B"/>
    <w:rsid w:val="3F4A7B92"/>
    <w:rsid w:val="3F733BDC"/>
    <w:rsid w:val="3F92657D"/>
    <w:rsid w:val="406C0CA8"/>
    <w:rsid w:val="40A14F96"/>
    <w:rsid w:val="40F934C2"/>
    <w:rsid w:val="411E882A"/>
    <w:rsid w:val="42C29636"/>
    <w:rsid w:val="42F14AD3"/>
    <w:rsid w:val="43B0842B"/>
    <w:rsid w:val="43C6A512"/>
    <w:rsid w:val="449CB269"/>
    <w:rsid w:val="44EDA5DB"/>
    <w:rsid w:val="451ADC25"/>
    <w:rsid w:val="45708F8B"/>
    <w:rsid w:val="45C8064C"/>
    <w:rsid w:val="46EC412B"/>
    <w:rsid w:val="4720B978"/>
    <w:rsid w:val="48251A44"/>
    <w:rsid w:val="487A2AFE"/>
    <w:rsid w:val="489D5023"/>
    <w:rsid w:val="4937ECF0"/>
    <w:rsid w:val="495C8B32"/>
    <w:rsid w:val="4A24FBCA"/>
    <w:rsid w:val="4A5CA737"/>
    <w:rsid w:val="4A85F72F"/>
    <w:rsid w:val="4AD2027C"/>
    <w:rsid w:val="4BD9BCB6"/>
    <w:rsid w:val="4BFF7F97"/>
    <w:rsid w:val="4CC9B015"/>
    <w:rsid w:val="4CDAA2F8"/>
    <w:rsid w:val="4CF81860"/>
    <w:rsid w:val="4D9561C5"/>
    <w:rsid w:val="4D99485D"/>
    <w:rsid w:val="4DA58D17"/>
    <w:rsid w:val="4DF2C84C"/>
    <w:rsid w:val="4E894F94"/>
    <w:rsid w:val="4EA5D953"/>
    <w:rsid w:val="4F1CFEF7"/>
    <w:rsid w:val="4F4E2D21"/>
    <w:rsid w:val="4F53DAC5"/>
    <w:rsid w:val="506F48DB"/>
    <w:rsid w:val="5196E1C3"/>
    <w:rsid w:val="51EA9FD6"/>
    <w:rsid w:val="520059E7"/>
    <w:rsid w:val="5292DA1B"/>
    <w:rsid w:val="52DC96CD"/>
    <w:rsid w:val="531AE42E"/>
    <w:rsid w:val="5320F861"/>
    <w:rsid w:val="53D370A8"/>
    <w:rsid w:val="541F8458"/>
    <w:rsid w:val="543F2318"/>
    <w:rsid w:val="55EE99CA"/>
    <w:rsid w:val="560EC11F"/>
    <w:rsid w:val="56569849"/>
    <w:rsid w:val="57259109"/>
    <w:rsid w:val="5743A80A"/>
    <w:rsid w:val="574F639C"/>
    <w:rsid w:val="576F2712"/>
    <w:rsid w:val="579585F5"/>
    <w:rsid w:val="579864B3"/>
    <w:rsid w:val="57BBAAB2"/>
    <w:rsid w:val="57D74B3A"/>
    <w:rsid w:val="57DAAA2E"/>
    <w:rsid w:val="57FAB51F"/>
    <w:rsid w:val="588D90B8"/>
    <w:rsid w:val="5975C1B3"/>
    <w:rsid w:val="5982E9F6"/>
    <w:rsid w:val="5A11E5B6"/>
    <w:rsid w:val="5ABF6CEF"/>
    <w:rsid w:val="5AD3C79B"/>
    <w:rsid w:val="5B1BE41B"/>
    <w:rsid w:val="5BAA2837"/>
    <w:rsid w:val="5C2A06D7"/>
    <w:rsid w:val="5C63EB2F"/>
    <w:rsid w:val="5CB63BF1"/>
    <w:rsid w:val="5DDA500D"/>
    <w:rsid w:val="5E007D4E"/>
    <w:rsid w:val="5E7B8576"/>
    <w:rsid w:val="5EB1F785"/>
    <w:rsid w:val="5F27A760"/>
    <w:rsid w:val="5FAAEB63"/>
    <w:rsid w:val="601BEE79"/>
    <w:rsid w:val="6200DBC9"/>
    <w:rsid w:val="62BE16A7"/>
    <w:rsid w:val="630B4ADC"/>
    <w:rsid w:val="638C7174"/>
    <w:rsid w:val="639D4E76"/>
    <w:rsid w:val="639DD00D"/>
    <w:rsid w:val="6458654D"/>
    <w:rsid w:val="64A6C734"/>
    <w:rsid w:val="64A9FC6E"/>
    <w:rsid w:val="64B7404E"/>
    <w:rsid w:val="64B91ACA"/>
    <w:rsid w:val="65B9BF96"/>
    <w:rsid w:val="65BADCF7"/>
    <w:rsid w:val="65C66C62"/>
    <w:rsid w:val="65D1F7C1"/>
    <w:rsid w:val="6675BBA5"/>
    <w:rsid w:val="675FD73D"/>
    <w:rsid w:val="678295BA"/>
    <w:rsid w:val="69A686EC"/>
    <w:rsid w:val="69CEA7FC"/>
    <w:rsid w:val="6A7CAA47"/>
    <w:rsid w:val="6A9EFFAE"/>
    <w:rsid w:val="6B29FEA2"/>
    <w:rsid w:val="6B7B6AC4"/>
    <w:rsid w:val="6BE56975"/>
    <w:rsid w:val="6C3CA972"/>
    <w:rsid w:val="6C8B1F0C"/>
    <w:rsid w:val="6CF812F8"/>
    <w:rsid w:val="6D3EA7CD"/>
    <w:rsid w:val="6D6551C6"/>
    <w:rsid w:val="6DE427C4"/>
    <w:rsid w:val="6DFF6EEC"/>
    <w:rsid w:val="6E76C68E"/>
    <w:rsid w:val="6E894A4F"/>
    <w:rsid w:val="6EBAB2FC"/>
    <w:rsid w:val="6EBF240B"/>
    <w:rsid w:val="6F6A8F18"/>
    <w:rsid w:val="704CCEB3"/>
    <w:rsid w:val="706A7412"/>
    <w:rsid w:val="706AFE74"/>
    <w:rsid w:val="70AEF5C1"/>
    <w:rsid w:val="7180878C"/>
    <w:rsid w:val="7214ACBC"/>
    <w:rsid w:val="72238F27"/>
    <w:rsid w:val="724D13E7"/>
    <w:rsid w:val="72648CB0"/>
    <w:rsid w:val="728D34E2"/>
    <w:rsid w:val="72946873"/>
    <w:rsid w:val="72C67F81"/>
    <w:rsid w:val="732D254E"/>
    <w:rsid w:val="73619CB3"/>
    <w:rsid w:val="742F7463"/>
    <w:rsid w:val="743F8B11"/>
    <w:rsid w:val="744DB432"/>
    <w:rsid w:val="7507B8E6"/>
    <w:rsid w:val="750F6DFA"/>
    <w:rsid w:val="7521A034"/>
    <w:rsid w:val="766BE85B"/>
    <w:rsid w:val="76753ABB"/>
    <w:rsid w:val="76A5CB0D"/>
    <w:rsid w:val="76B2AFDE"/>
    <w:rsid w:val="774F6CB2"/>
    <w:rsid w:val="77719B76"/>
    <w:rsid w:val="78042BF7"/>
    <w:rsid w:val="784B1B89"/>
    <w:rsid w:val="787DA71A"/>
    <w:rsid w:val="78AD9C5B"/>
    <w:rsid w:val="79077E00"/>
    <w:rsid w:val="7AC28F0F"/>
    <w:rsid w:val="7ACB7427"/>
    <w:rsid w:val="7BA89D2C"/>
    <w:rsid w:val="7C8A5016"/>
    <w:rsid w:val="7C8E3A74"/>
    <w:rsid w:val="7CA24D14"/>
    <w:rsid w:val="7CE1CA8B"/>
    <w:rsid w:val="7D406660"/>
    <w:rsid w:val="7D83E538"/>
    <w:rsid w:val="7DD82574"/>
    <w:rsid w:val="7E103FF2"/>
    <w:rsid w:val="7EB7C3A2"/>
    <w:rsid w:val="7EE07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112CD"/>
  <w15:chartTrackingRefBased/>
  <w15:docId w15:val="{0DA08F0D-4243-4D24-B908-26B105027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305D"/>
    <w:pPr>
      <w:spacing w:before="240" w:after="240" w:line="276" w:lineRule="auto"/>
    </w:pPr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298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SG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5298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SG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5298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SG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5298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n-SG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5298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n-SG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5298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n-SG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5298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n-SG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5298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n-SG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5298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n-SG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52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452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452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452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52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52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52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52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52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52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SG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9452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5298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SG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9452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5298"/>
    <w:pPr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4"/>
      <w:szCs w:val="24"/>
      <w:lang w:val="en-SG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945298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945298"/>
    <w:pPr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:kern w:val="2"/>
      <w:sz w:val="24"/>
      <w:szCs w:val="24"/>
      <w:lang w:val="en-SG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9452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52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4"/>
      <w:szCs w:val="24"/>
      <w:lang w:val="en-SG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52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529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E662D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table" w:styleId="TableGrid">
    <w:name w:val="Table Grid"/>
    <w:basedOn w:val="TableNormal"/>
    <w:uiPriority w:val="39"/>
    <w:rsid w:val="006151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E310E7"/>
    <w:rPr>
      <w:b/>
      <w:bCs/>
    </w:rPr>
  </w:style>
  <w:style w:type="character" w:customStyle="1" w:styleId="daisy-text--green">
    <w:name w:val="daisy-text--green"/>
    <w:basedOn w:val="DefaultParagraphFont"/>
    <w:rsid w:val="00E310E7"/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A305D"/>
  </w:style>
  <w:style w:type="character" w:styleId="Hyperlink">
    <w:name w:val="Hyperlink"/>
    <w:basedOn w:val="DefaultParagraphFont"/>
    <w:uiPriority w:val="99"/>
    <w:unhideWhenUsed/>
    <w:rsid w:val="009E4BA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4B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4BAF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573F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73F"/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4573F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73F"/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10D2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C65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/>
    </w:rPr>
  </w:style>
  <w:style w:type="paragraph" w:styleId="TOC1">
    <w:name w:val="toc 1"/>
    <w:basedOn w:val="Normal"/>
    <w:next w:val="Normal"/>
    <w:autoRedefine/>
    <w:uiPriority w:val="39"/>
    <w:unhideWhenUsed/>
    <w:rsid w:val="00FD05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05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D0579"/>
    <w:pPr>
      <w:spacing w:after="100"/>
      <w:ind w:left="440"/>
    </w:pPr>
  </w:style>
  <w:style w:type="paragraph" w:styleId="BodyText">
    <w:name w:val="Body Text"/>
    <w:basedOn w:val="Normal"/>
    <w:link w:val="BodyTextChar"/>
    <w:uiPriority w:val="1"/>
    <w:qFormat/>
    <w:rsid w:val="00397A29"/>
    <w:pPr>
      <w:widowControl w:val="0"/>
      <w:autoSpaceDE w:val="0"/>
      <w:autoSpaceDN w:val="0"/>
      <w:spacing w:before="0" w:after="0" w:line="240" w:lineRule="auto"/>
    </w:pPr>
    <w:rPr>
      <w:rFonts w:ascii="Franklin Gothic Book" w:eastAsia="Franklin Gothic Book" w:hAnsi="Franklin Gothic Book" w:cs="Franklin Gothic Book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397A29"/>
    <w:rPr>
      <w:rFonts w:ascii="Franklin Gothic Book" w:eastAsia="Franklin Gothic Book" w:hAnsi="Franklin Gothic Book" w:cs="Franklin Gothic Book"/>
      <w:kern w:val="0"/>
      <w:lang w:val="en-US" w:eastAsia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397A29"/>
    <w:pPr>
      <w:widowControl w:val="0"/>
      <w:autoSpaceDE w:val="0"/>
      <w:autoSpaceDN w:val="0"/>
      <w:spacing w:before="0" w:after="0" w:line="240" w:lineRule="auto"/>
      <w:ind w:left="62"/>
    </w:pPr>
    <w:rPr>
      <w:rFonts w:ascii="Franklin Gothic Book" w:eastAsia="Franklin Gothic Book" w:hAnsi="Franklin Gothic Book" w:cs="Franklin Gothic Book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65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hyperlink" Target="https://www.smtp2go.com/customer-success/" TargetMode="External"/><Relationship Id="rId89" Type="http://schemas.openxmlformats.org/officeDocument/2006/relationships/hyperlink" Target="https://www.smtp2go.com/setupguide/" TargetMode="External"/><Relationship Id="rId112" Type="http://schemas.openxmlformats.org/officeDocument/2006/relationships/hyperlink" Target="https://app-us.smtp2go.com/account/2fa/" TargetMode="External"/><Relationship Id="rId16" Type="http://schemas.openxmlformats.org/officeDocument/2006/relationships/image" Target="media/image4.png"/><Relationship Id="rId107" Type="http://schemas.openxmlformats.org/officeDocument/2006/relationships/hyperlink" Target="https://app-us.smtp2go.com/settings/sendingoptions/" TargetMode="External"/><Relationship Id="rId11" Type="http://schemas.openxmlformats.org/officeDocument/2006/relationships/hyperlink" Target="https://www.first.org/cvss/calculator/4.0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hyperlink" Target="https://app-us.smtp2go.com/reports/data-exports/" TargetMode="External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www.smtp2go.com/contact/" TargetMode="External"/><Relationship Id="rId95" Type="http://schemas.openxmlformats.org/officeDocument/2006/relationships/hyperlink" Target="https://www.smtp2go.com/jobs/" TargetMode="External"/><Relationship Id="rId22" Type="http://schemas.openxmlformats.org/officeDocument/2006/relationships/hyperlink" Target="https://www.cvedetails.com/cve/CVE-2015-9251/" TargetMode="External"/><Relationship Id="rId27" Type="http://schemas.openxmlformats.org/officeDocument/2006/relationships/hyperlink" Target="https://www.smtp2go.com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113" Type="http://schemas.openxmlformats.org/officeDocument/2006/relationships/hyperlink" Target="https://app-us.smtp2go.com/account/updatebilling/" TargetMode="External"/><Relationship Id="rId118" Type="http://schemas.openxmlformats.org/officeDocument/2006/relationships/image" Target="media/image66.png"/><Relationship Id="rId80" Type="http://schemas.openxmlformats.org/officeDocument/2006/relationships/image" Target="media/image62.png"/><Relationship Id="rId85" Type="http://schemas.openxmlformats.org/officeDocument/2006/relationships/hyperlink" Target="https://www.smtp2go.com/faq/" TargetMode="External"/><Relationship Id="rId12" Type="http://schemas.openxmlformats.org/officeDocument/2006/relationships/hyperlink" Target="https://app-us.smtp2go.com/account/team/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s://app-us.smtp2go.com/sending/smtp_users/" TargetMode="External"/><Relationship Id="rId108" Type="http://schemas.openxmlformats.org/officeDocument/2006/relationships/hyperlink" Target="https://app-us.smtp2go.com/settings/webhooks/" TargetMode="External"/><Relationship Id="rId124" Type="http://schemas.microsoft.com/office/2020/10/relationships/intelligence" Target="intelligence2.xml"/><Relationship Id="rId54" Type="http://schemas.openxmlformats.org/officeDocument/2006/relationships/image" Target="media/image38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91" Type="http://schemas.openxmlformats.org/officeDocument/2006/relationships/hyperlink" Target="https://www.smtp2go.com/about/" TargetMode="External"/><Relationship Id="rId96" Type="http://schemas.openxmlformats.org/officeDocument/2006/relationships/hyperlink" Target="https://app.smtp2go.com/logi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www.cvedetails.com/cve/CVE-2020-11023/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hyperlink" Target="https://app-us.smtp2go.com/account/changeplan/" TargetMode="External"/><Relationship Id="rId119" Type="http://schemas.openxmlformats.org/officeDocument/2006/relationships/image" Target="media/image67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www.smtp2go.com/" TargetMode="External"/><Relationship Id="rId86" Type="http://schemas.openxmlformats.org/officeDocument/2006/relationships/hyperlink" Target="https://www.smtp2go.com/comparison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smtp2go.com/pricing/" TargetMode="External"/><Relationship Id="rId13" Type="http://schemas.openxmlformats.org/officeDocument/2006/relationships/hyperlink" Target="https://app-us.smtp2go.com/account/2fa/" TargetMode="External"/><Relationship Id="rId18" Type="http://schemas.openxmlformats.org/officeDocument/2006/relationships/hyperlink" Target="https://www.smtp2go.com/sitemap_index.xml" TargetMode="External"/><Relationship Id="rId39" Type="http://schemas.openxmlformats.org/officeDocument/2006/relationships/image" Target="media/image23.png"/><Relationship Id="rId109" Type="http://schemas.openxmlformats.org/officeDocument/2006/relationships/hyperlink" Target="https://app-us.smtp2go.com/settings/templates/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hyperlink" Target="https://app-us.smtp2go.com/dashboard/main/" TargetMode="External"/><Relationship Id="rId104" Type="http://schemas.openxmlformats.org/officeDocument/2006/relationships/hyperlink" Target="https://app-us.smtp2go.com/sending/apikeys/" TargetMode="External"/><Relationship Id="rId120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hyperlink" Target="https://www.smtp2go.com/term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hyperlink" Target="https://www.smtp2go.com/404?loc=app" TargetMode="External"/><Relationship Id="rId87" Type="http://schemas.openxmlformats.org/officeDocument/2006/relationships/hyperlink" Target="https://www.smtp2go.com/blog/" TargetMode="External"/><Relationship Id="rId110" Type="http://schemas.openxmlformats.org/officeDocument/2006/relationships/hyperlink" Target="https://app-us.smtp2go.com/settings/integrations/" TargetMode="External"/><Relationship Id="rId115" Type="http://schemas.openxmlformats.org/officeDocument/2006/relationships/image" Target="media/image63.png"/><Relationship Id="rId61" Type="http://schemas.openxmlformats.org/officeDocument/2006/relationships/image" Target="media/image45.png"/><Relationship Id="rId82" Type="http://schemas.openxmlformats.org/officeDocument/2006/relationships/hyperlink" Target="https://www.smtp2go.com/pricing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59.png"/><Relationship Id="rId100" Type="http://schemas.openxmlformats.org/officeDocument/2006/relationships/hyperlink" Target="https://app-us.smtp2go.com/reports/charts/" TargetMode="External"/><Relationship Id="rId105" Type="http://schemas.openxmlformats.org/officeDocument/2006/relationships/hyperlink" Target="https://app-us.smtp2go.com/sending/verified_senders/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5.png"/><Relationship Id="rId72" Type="http://schemas.openxmlformats.org/officeDocument/2006/relationships/hyperlink" Target="https://www.smtp2go.com" TargetMode="External"/><Relationship Id="rId93" Type="http://schemas.openxmlformats.org/officeDocument/2006/relationships/hyperlink" Target="https://www.smtp2go.com/privacy/" TargetMode="External"/><Relationship Id="rId98" Type="http://schemas.openxmlformats.org/officeDocument/2006/relationships/hyperlink" Target="https://app-us.smtp2go.com/reports/summary/" TargetMode="External"/><Relationship Id="rId121" Type="http://schemas.openxmlformats.org/officeDocument/2006/relationships/image" Target="media/image69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116" Type="http://schemas.openxmlformats.org/officeDocument/2006/relationships/image" Target="media/image64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hyperlink" Target="https://www.smtp2go.com/tour/" TargetMode="External"/><Relationship Id="rId88" Type="http://schemas.openxmlformats.org/officeDocument/2006/relationships/hyperlink" Target="https://www.smtp2go.com/setup/" TargetMode="External"/><Relationship Id="rId111" Type="http://schemas.openxmlformats.org/officeDocument/2006/relationships/hyperlink" Target="https://app-us.smtp2go.com/account/team/" TargetMode="External"/><Relationship Id="rId15" Type="http://schemas.openxmlformats.org/officeDocument/2006/relationships/image" Target="media/image3.png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hyperlink" Target="https://app-us.smtp2go.com/settings/display/" TargetMode="External"/><Relationship Id="rId10" Type="http://schemas.openxmlformats.org/officeDocument/2006/relationships/hyperlink" Target="https://owasp.org/www-project-web-security-testing-guide/v42/" TargetMode="Externa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hyperlink" Target="https://www.smtp2go.com/resellers/" TargetMode="External"/><Relationship Id="rId99" Type="http://schemas.openxmlformats.org/officeDocument/2006/relationships/hyperlink" Target="https://app-us.smtp2go.com/reports/activity/" TargetMode="External"/><Relationship Id="rId101" Type="http://schemas.openxmlformats.org/officeDocument/2006/relationships/hyperlink" Target="https://app-us.smtp2go.com/reports/suppressions/" TargetMode="External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FB81A-A091-40D7-A478-5BB7F944E3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4419</Words>
  <Characters>26918</Characters>
  <Application>Microsoft Office Word</Application>
  <DocSecurity>0</DocSecurity>
  <Lines>841</Lines>
  <Paragraphs>549</Paragraphs>
  <ScaleCrop>false</ScaleCrop>
  <Company/>
  <LinksUpToDate>false</LinksUpToDate>
  <CharactersWithSpaces>30788</CharactersWithSpaces>
  <SharedDoc>false</SharedDoc>
  <HLinks>
    <vt:vector size="618" baseType="variant">
      <vt:variant>
        <vt:i4>3342386</vt:i4>
      </vt:variant>
      <vt:variant>
        <vt:i4>459</vt:i4>
      </vt:variant>
      <vt:variant>
        <vt:i4>0</vt:i4>
      </vt:variant>
      <vt:variant>
        <vt:i4>5</vt:i4>
      </vt:variant>
      <vt:variant>
        <vt:lpwstr>https://app-us.smtp2go.com/account/changeplan/</vt:lpwstr>
      </vt:variant>
      <vt:variant>
        <vt:lpwstr/>
      </vt:variant>
      <vt:variant>
        <vt:i4>852044</vt:i4>
      </vt:variant>
      <vt:variant>
        <vt:i4>456</vt:i4>
      </vt:variant>
      <vt:variant>
        <vt:i4>0</vt:i4>
      </vt:variant>
      <vt:variant>
        <vt:i4>5</vt:i4>
      </vt:variant>
      <vt:variant>
        <vt:lpwstr>https://app-us.smtp2go.com/account/updatebilling/</vt:lpwstr>
      </vt:variant>
      <vt:variant>
        <vt:lpwstr/>
      </vt:variant>
      <vt:variant>
        <vt:i4>3866677</vt:i4>
      </vt:variant>
      <vt:variant>
        <vt:i4>453</vt:i4>
      </vt:variant>
      <vt:variant>
        <vt:i4>0</vt:i4>
      </vt:variant>
      <vt:variant>
        <vt:i4>5</vt:i4>
      </vt:variant>
      <vt:variant>
        <vt:lpwstr>https://app-us.smtp2go.com/account/2fa/</vt:lpwstr>
      </vt:variant>
      <vt:variant>
        <vt:lpwstr/>
      </vt:variant>
      <vt:variant>
        <vt:i4>5374043</vt:i4>
      </vt:variant>
      <vt:variant>
        <vt:i4>450</vt:i4>
      </vt:variant>
      <vt:variant>
        <vt:i4>0</vt:i4>
      </vt:variant>
      <vt:variant>
        <vt:i4>5</vt:i4>
      </vt:variant>
      <vt:variant>
        <vt:lpwstr>https://app-us.smtp2go.com/account/team/</vt:lpwstr>
      </vt:variant>
      <vt:variant>
        <vt:lpwstr/>
      </vt:variant>
      <vt:variant>
        <vt:i4>6029326</vt:i4>
      </vt:variant>
      <vt:variant>
        <vt:i4>447</vt:i4>
      </vt:variant>
      <vt:variant>
        <vt:i4>0</vt:i4>
      </vt:variant>
      <vt:variant>
        <vt:i4>5</vt:i4>
      </vt:variant>
      <vt:variant>
        <vt:lpwstr>https://app-us.smtp2go.com/settings/integrations/</vt:lpwstr>
      </vt:variant>
      <vt:variant>
        <vt:lpwstr/>
      </vt:variant>
      <vt:variant>
        <vt:i4>7536736</vt:i4>
      </vt:variant>
      <vt:variant>
        <vt:i4>444</vt:i4>
      </vt:variant>
      <vt:variant>
        <vt:i4>0</vt:i4>
      </vt:variant>
      <vt:variant>
        <vt:i4>5</vt:i4>
      </vt:variant>
      <vt:variant>
        <vt:lpwstr>https://app-us.smtp2go.com/settings/templates/</vt:lpwstr>
      </vt:variant>
      <vt:variant>
        <vt:lpwstr/>
      </vt:variant>
      <vt:variant>
        <vt:i4>6029315</vt:i4>
      </vt:variant>
      <vt:variant>
        <vt:i4>441</vt:i4>
      </vt:variant>
      <vt:variant>
        <vt:i4>0</vt:i4>
      </vt:variant>
      <vt:variant>
        <vt:i4>5</vt:i4>
      </vt:variant>
      <vt:variant>
        <vt:lpwstr>https://app-us.smtp2go.com/settings/webhooks/</vt:lpwstr>
      </vt:variant>
      <vt:variant>
        <vt:lpwstr/>
      </vt:variant>
      <vt:variant>
        <vt:i4>2424950</vt:i4>
      </vt:variant>
      <vt:variant>
        <vt:i4>438</vt:i4>
      </vt:variant>
      <vt:variant>
        <vt:i4>0</vt:i4>
      </vt:variant>
      <vt:variant>
        <vt:i4>5</vt:i4>
      </vt:variant>
      <vt:variant>
        <vt:lpwstr>https://app-us.smtp2go.com/settings/sendingoptions/</vt:lpwstr>
      </vt:variant>
      <vt:variant>
        <vt:lpwstr/>
      </vt:variant>
      <vt:variant>
        <vt:i4>1703952</vt:i4>
      </vt:variant>
      <vt:variant>
        <vt:i4>435</vt:i4>
      </vt:variant>
      <vt:variant>
        <vt:i4>0</vt:i4>
      </vt:variant>
      <vt:variant>
        <vt:i4>5</vt:i4>
      </vt:variant>
      <vt:variant>
        <vt:lpwstr>https://app-us.smtp2go.com/settings/display/</vt:lpwstr>
      </vt:variant>
      <vt:variant>
        <vt:lpwstr/>
      </vt:variant>
      <vt:variant>
        <vt:i4>8126548</vt:i4>
      </vt:variant>
      <vt:variant>
        <vt:i4>432</vt:i4>
      </vt:variant>
      <vt:variant>
        <vt:i4>0</vt:i4>
      </vt:variant>
      <vt:variant>
        <vt:i4>5</vt:i4>
      </vt:variant>
      <vt:variant>
        <vt:lpwstr>https://app-us.smtp2go.com/sending/verified_senders/</vt:lpwstr>
      </vt:variant>
      <vt:variant>
        <vt:lpwstr/>
      </vt:variant>
      <vt:variant>
        <vt:i4>6684732</vt:i4>
      </vt:variant>
      <vt:variant>
        <vt:i4>429</vt:i4>
      </vt:variant>
      <vt:variant>
        <vt:i4>0</vt:i4>
      </vt:variant>
      <vt:variant>
        <vt:i4>5</vt:i4>
      </vt:variant>
      <vt:variant>
        <vt:lpwstr>https://app-us.smtp2go.com/sending/apikeys/</vt:lpwstr>
      </vt:variant>
      <vt:variant>
        <vt:lpwstr/>
      </vt:variant>
      <vt:variant>
        <vt:i4>917536</vt:i4>
      </vt:variant>
      <vt:variant>
        <vt:i4>426</vt:i4>
      </vt:variant>
      <vt:variant>
        <vt:i4>0</vt:i4>
      </vt:variant>
      <vt:variant>
        <vt:i4>5</vt:i4>
      </vt:variant>
      <vt:variant>
        <vt:lpwstr>https://app-us.smtp2go.com/sending/smtp_users/</vt:lpwstr>
      </vt:variant>
      <vt:variant>
        <vt:lpwstr/>
      </vt:variant>
      <vt:variant>
        <vt:i4>1638491</vt:i4>
      </vt:variant>
      <vt:variant>
        <vt:i4>423</vt:i4>
      </vt:variant>
      <vt:variant>
        <vt:i4>0</vt:i4>
      </vt:variant>
      <vt:variant>
        <vt:i4>5</vt:i4>
      </vt:variant>
      <vt:variant>
        <vt:lpwstr>https://app-us.smtp2go.com/reports/data-exports/</vt:lpwstr>
      </vt:variant>
      <vt:variant>
        <vt:lpwstr/>
      </vt:variant>
      <vt:variant>
        <vt:i4>4325440</vt:i4>
      </vt:variant>
      <vt:variant>
        <vt:i4>420</vt:i4>
      </vt:variant>
      <vt:variant>
        <vt:i4>0</vt:i4>
      </vt:variant>
      <vt:variant>
        <vt:i4>5</vt:i4>
      </vt:variant>
      <vt:variant>
        <vt:lpwstr>https://app-us.smtp2go.com/reports/suppressions/</vt:lpwstr>
      </vt:variant>
      <vt:variant>
        <vt:lpwstr/>
      </vt:variant>
      <vt:variant>
        <vt:i4>3211302</vt:i4>
      </vt:variant>
      <vt:variant>
        <vt:i4>417</vt:i4>
      </vt:variant>
      <vt:variant>
        <vt:i4>0</vt:i4>
      </vt:variant>
      <vt:variant>
        <vt:i4>5</vt:i4>
      </vt:variant>
      <vt:variant>
        <vt:lpwstr>https://app-us.smtp2go.com/reports/charts/</vt:lpwstr>
      </vt:variant>
      <vt:variant>
        <vt:lpwstr/>
      </vt:variant>
      <vt:variant>
        <vt:i4>5242965</vt:i4>
      </vt:variant>
      <vt:variant>
        <vt:i4>414</vt:i4>
      </vt:variant>
      <vt:variant>
        <vt:i4>0</vt:i4>
      </vt:variant>
      <vt:variant>
        <vt:i4>5</vt:i4>
      </vt:variant>
      <vt:variant>
        <vt:lpwstr>https://app-us.smtp2go.com/reports/activity/</vt:lpwstr>
      </vt:variant>
      <vt:variant>
        <vt:lpwstr/>
      </vt:variant>
      <vt:variant>
        <vt:i4>7208997</vt:i4>
      </vt:variant>
      <vt:variant>
        <vt:i4>411</vt:i4>
      </vt:variant>
      <vt:variant>
        <vt:i4>0</vt:i4>
      </vt:variant>
      <vt:variant>
        <vt:i4>5</vt:i4>
      </vt:variant>
      <vt:variant>
        <vt:lpwstr>https://app-us.smtp2go.com/reports/summary/</vt:lpwstr>
      </vt:variant>
      <vt:variant>
        <vt:lpwstr/>
      </vt:variant>
      <vt:variant>
        <vt:i4>3145770</vt:i4>
      </vt:variant>
      <vt:variant>
        <vt:i4>408</vt:i4>
      </vt:variant>
      <vt:variant>
        <vt:i4>0</vt:i4>
      </vt:variant>
      <vt:variant>
        <vt:i4>5</vt:i4>
      </vt:variant>
      <vt:variant>
        <vt:lpwstr>https://app-us.smtp2go.com/dashboard/main/</vt:lpwstr>
      </vt:variant>
      <vt:variant>
        <vt:lpwstr/>
      </vt:variant>
      <vt:variant>
        <vt:i4>7471200</vt:i4>
      </vt:variant>
      <vt:variant>
        <vt:i4>405</vt:i4>
      </vt:variant>
      <vt:variant>
        <vt:i4>0</vt:i4>
      </vt:variant>
      <vt:variant>
        <vt:i4>5</vt:i4>
      </vt:variant>
      <vt:variant>
        <vt:lpwstr>https://app.smtp2go.com/login/</vt:lpwstr>
      </vt:variant>
      <vt:variant>
        <vt:lpwstr/>
      </vt:variant>
      <vt:variant>
        <vt:i4>4194332</vt:i4>
      </vt:variant>
      <vt:variant>
        <vt:i4>402</vt:i4>
      </vt:variant>
      <vt:variant>
        <vt:i4>0</vt:i4>
      </vt:variant>
      <vt:variant>
        <vt:i4>5</vt:i4>
      </vt:variant>
      <vt:variant>
        <vt:lpwstr>https://www.smtp2go.com/jobs/</vt:lpwstr>
      </vt:variant>
      <vt:variant>
        <vt:lpwstr/>
      </vt:variant>
      <vt:variant>
        <vt:i4>7143535</vt:i4>
      </vt:variant>
      <vt:variant>
        <vt:i4>399</vt:i4>
      </vt:variant>
      <vt:variant>
        <vt:i4>0</vt:i4>
      </vt:variant>
      <vt:variant>
        <vt:i4>5</vt:i4>
      </vt:variant>
      <vt:variant>
        <vt:lpwstr>https://www.smtp2go.com/resellers/</vt:lpwstr>
      </vt:variant>
      <vt:variant>
        <vt:lpwstr/>
      </vt:variant>
      <vt:variant>
        <vt:i4>1310741</vt:i4>
      </vt:variant>
      <vt:variant>
        <vt:i4>396</vt:i4>
      </vt:variant>
      <vt:variant>
        <vt:i4>0</vt:i4>
      </vt:variant>
      <vt:variant>
        <vt:i4>5</vt:i4>
      </vt:variant>
      <vt:variant>
        <vt:lpwstr>https://www.smtp2go.com/privacy/</vt:lpwstr>
      </vt:variant>
      <vt:variant>
        <vt:lpwstr/>
      </vt:variant>
      <vt:variant>
        <vt:i4>8061025</vt:i4>
      </vt:variant>
      <vt:variant>
        <vt:i4>393</vt:i4>
      </vt:variant>
      <vt:variant>
        <vt:i4>0</vt:i4>
      </vt:variant>
      <vt:variant>
        <vt:i4>5</vt:i4>
      </vt:variant>
      <vt:variant>
        <vt:lpwstr>https://www.smtp2go.com/terms/</vt:lpwstr>
      </vt:variant>
      <vt:variant>
        <vt:lpwstr/>
      </vt:variant>
      <vt:variant>
        <vt:i4>6553710</vt:i4>
      </vt:variant>
      <vt:variant>
        <vt:i4>390</vt:i4>
      </vt:variant>
      <vt:variant>
        <vt:i4>0</vt:i4>
      </vt:variant>
      <vt:variant>
        <vt:i4>5</vt:i4>
      </vt:variant>
      <vt:variant>
        <vt:lpwstr>https://www.smtp2go.com/about/</vt:lpwstr>
      </vt:variant>
      <vt:variant>
        <vt:lpwstr/>
      </vt:variant>
      <vt:variant>
        <vt:i4>720908</vt:i4>
      </vt:variant>
      <vt:variant>
        <vt:i4>387</vt:i4>
      </vt:variant>
      <vt:variant>
        <vt:i4>0</vt:i4>
      </vt:variant>
      <vt:variant>
        <vt:i4>5</vt:i4>
      </vt:variant>
      <vt:variant>
        <vt:lpwstr>https://www.smtp2go.com/contact/</vt:lpwstr>
      </vt:variant>
      <vt:variant>
        <vt:lpwstr/>
      </vt:variant>
      <vt:variant>
        <vt:i4>2556018</vt:i4>
      </vt:variant>
      <vt:variant>
        <vt:i4>384</vt:i4>
      </vt:variant>
      <vt:variant>
        <vt:i4>0</vt:i4>
      </vt:variant>
      <vt:variant>
        <vt:i4>5</vt:i4>
      </vt:variant>
      <vt:variant>
        <vt:lpwstr>https://www.smtp2go.com/setupguide/</vt:lpwstr>
      </vt:variant>
      <vt:variant>
        <vt:lpwstr/>
      </vt:variant>
      <vt:variant>
        <vt:i4>6488163</vt:i4>
      </vt:variant>
      <vt:variant>
        <vt:i4>381</vt:i4>
      </vt:variant>
      <vt:variant>
        <vt:i4>0</vt:i4>
      </vt:variant>
      <vt:variant>
        <vt:i4>5</vt:i4>
      </vt:variant>
      <vt:variant>
        <vt:lpwstr>https://www.smtp2go.com/setup/</vt:lpwstr>
      </vt:variant>
      <vt:variant>
        <vt:lpwstr/>
      </vt:variant>
      <vt:variant>
        <vt:i4>5701657</vt:i4>
      </vt:variant>
      <vt:variant>
        <vt:i4>378</vt:i4>
      </vt:variant>
      <vt:variant>
        <vt:i4>0</vt:i4>
      </vt:variant>
      <vt:variant>
        <vt:i4>5</vt:i4>
      </vt:variant>
      <vt:variant>
        <vt:lpwstr>https://www.smtp2go.com/blog/</vt:lpwstr>
      </vt:variant>
      <vt:variant>
        <vt:lpwstr/>
      </vt:variant>
      <vt:variant>
        <vt:i4>2883709</vt:i4>
      </vt:variant>
      <vt:variant>
        <vt:i4>375</vt:i4>
      </vt:variant>
      <vt:variant>
        <vt:i4>0</vt:i4>
      </vt:variant>
      <vt:variant>
        <vt:i4>5</vt:i4>
      </vt:variant>
      <vt:variant>
        <vt:lpwstr>https://www.smtp2go.com/comparison/</vt:lpwstr>
      </vt:variant>
      <vt:variant>
        <vt:lpwstr/>
      </vt:variant>
      <vt:variant>
        <vt:i4>1179651</vt:i4>
      </vt:variant>
      <vt:variant>
        <vt:i4>372</vt:i4>
      </vt:variant>
      <vt:variant>
        <vt:i4>0</vt:i4>
      </vt:variant>
      <vt:variant>
        <vt:i4>5</vt:i4>
      </vt:variant>
      <vt:variant>
        <vt:lpwstr>https://www.smtp2go.com/faq/</vt:lpwstr>
      </vt:variant>
      <vt:variant>
        <vt:lpwstr/>
      </vt:variant>
      <vt:variant>
        <vt:i4>4456518</vt:i4>
      </vt:variant>
      <vt:variant>
        <vt:i4>369</vt:i4>
      </vt:variant>
      <vt:variant>
        <vt:i4>0</vt:i4>
      </vt:variant>
      <vt:variant>
        <vt:i4>5</vt:i4>
      </vt:variant>
      <vt:variant>
        <vt:lpwstr>https://www.smtp2go.com/customer-success/</vt:lpwstr>
      </vt:variant>
      <vt:variant>
        <vt:lpwstr/>
      </vt:variant>
      <vt:variant>
        <vt:i4>4259861</vt:i4>
      </vt:variant>
      <vt:variant>
        <vt:i4>366</vt:i4>
      </vt:variant>
      <vt:variant>
        <vt:i4>0</vt:i4>
      </vt:variant>
      <vt:variant>
        <vt:i4>5</vt:i4>
      </vt:variant>
      <vt:variant>
        <vt:lpwstr>https://www.smtp2go.com/tour/</vt:lpwstr>
      </vt:variant>
      <vt:variant>
        <vt:lpwstr/>
      </vt:variant>
      <vt:variant>
        <vt:i4>786435</vt:i4>
      </vt:variant>
      <vt:variant>
        <vt:i4>363</vt:i4>
      </vt:variant>
      <vt:variant>
        <vt:i4>0</vt:i4>
      </vt:variant>
      <vt:variant>
        <vt:i4>5</vt:i4>
      </vt:variant>
      <vt:variant>
        <vt:lpwstr>https://www.smtp2go.com/pricing/</vt:lpwstr>
      </vt:variant>
      <vt:variant>
        <vt:lpwstr/>
      </vt:variant>
      <vt:variant>
        <vt:i4>6029332</vt:i4>
      </vt:variant>
      <vt:variant>
        <vt:i4>360</vt:i4>
      </vt:variant>
      <vt:variant>
        <vt:i4>0</vt:i4>
      </vt:variant>
      <vt:variant>
        <vt:i4>5</vt:i4>
      </vt:variant>
      <vt:variant>
        <vt:lpwstr>https://www.smtp2go.com/</vt:lpwstr>
      </vt:variant>
      <vt:variant>
        <vt:lpwstr/>
      </vt:variant>
      <vt:variant>
        <vt:i4>6029332</vt:i4>
      </vt:variant>
      <vt:variant>
        <vt:i4>357</vt:i4>
      </vt:variant>
      <vt:variant>
        <vt:i4>0</vt:i4>
      </vt:variant>
      <vt:variant>
        <vt:i4>5</vt:i4>
      </vt:variant>
      <vt:variant>
        <vt:lpwstr>https://www.smtp2go.com/</vt:lpwstr>
      </vt:variant>
      <vt:variant>
        <vt:lpwstr/>
      </vt:variant>
      <vt:variant>
        <vt:i4>7405690</vt:i4>
      </vt:variant>
      <vt:variant>
        <vt:i4>354</vt:i4>
      </vt:variant>
      <vt:variant>
        <vt:i4>0</vt:i4>
      </vt:variant>
      <vt:variant>
        <vt:i4>5</vt:i4>
      </vt:variant>
      <vt:variant>
        <vt:lpwstr>https://www.smtp2go.com/404?loc=app</vt:lpwstr>
      </vt:variant>
      <vt:variant>
        <vt:lpwstr/>
      </vt:variant>
      <vt:variant>
        <vt:i4>5963804</vt:i4>
      </vt:variant>
      <vt:variant>
        <vt:i4>351</vt:i4>
      </vt:variant>
      <vt:variant>
        <vt:i4>0</vt:i4>
      </vt:variant>
      <vt:variant>
        <vt:i4>5</vt:i4>
      </vt:variant>
      <vt:variant>
        <vt:lpwstr>https://api.smtp2go.com/</vt:lpwstr>
      </vt:variant>
      <vt:variant>
        <vt:lpwstr/>
      </vt:variant>
      <vt:variant>
        <vt:i4>5963781</vt:i4>
      </vt:variant>
      <vt:variant>
        <vt:i4>348</vt:i4>
      </vt:variant>
      <vt:variant>
        <vt:i4>0</vt:i4>
      </vt:variant>
      <vt:variant>
        <vt:i4>5</vt:i4>
      </vt:variant>
      <vt:variant>
        <vt:lpwstr>https://app.smtp2go.com/</vt:lpwstr>
      </vt:variant>
      <vt:variant>
        <vt:lpwstr/>
      </vt:variant>
      <vt:variant>
        <vt:i4>6029332</vt:i4>
      </vt:variant>
      <vt:variant>
        <vt:i4>345</vt:i4>
      </vt:variant>
      <vt:variant>
        <vt:i4>0</vt:i4>
      </vt:variant>
      <vt:variant>
        <vt:i4>5</vt:i4>
      </vt:variant>
      <vt:variant>
        <vt:lpwstr>https://www.smtp2go.com/</vt:lpwstr>
      </vt:variant>
      <vt:variant>
        <vt:lpwstr/>
      </vt:variant>
      <vt:variant>
        <vt:i4>6029332</vt:i4>
      </vt:variant>
      <vt:variant>
        <vt:i4>342</vt:i4>
      </vt:variant>
      <vt:variant>
        <vt:i4>0</vt:i4>
      </vt:variant>
      <vt:variant>
        <vt:i4>5</vt:i4>
      </vt:variant>
      <vt:variant>
        <vt:lpwstr>https://www.smtp2go.com/</vt:lpwstr>
      </vt:variant>
      <vt:variant>
        <vt:lpwstr/>
      </vt:variant>
      <vt:variant>
        <vt:i4>3866736</vt:i4>
      </vt:variant>
      <vt:variant>
        <vt:i4>339</vt:i4>
      </vt:variant>
      <vt:variant>
        <vt:i4>0</vt:i4>
      </vt:variant>
      <vt:variant>
        <vt:i4>5</vt:i4>
      </vt:variant>
      <vt:variant>
        <vt:lpwstr>https://www.cvedetails.com/cve/CVE-2020-11023/</vt:lpwstr>
      </vt:variant>
      <vt:variant>
        <vt:lpwstr/>
      </vt:variant>
      <vt:variant>
        <vt:i4>1507403</vt:i4>
      </vt:variant>
      <vt:variant>
        <vt:i4>336</vt:i4>
      </vt:variant>
      <vt:variant>
        <vt:i4>0</vt:i4>
      </vt:variant>
      <vt:variant>
        <vt:i4>5</vt:i4>
      </vt:variant>
      <vt:variant>
        <vt:lpwstr>https://www.cvedetails.com/cve/CVE-2015-9251/</vt:lpwstr>
      </vt:variant>
      <vt:variant>
        <vt:lpwstr/>
      </vt:variant>
      <vt:variant>
        <vt:i4>262153</vt:i4>
      </vt:variant>
      <vt:variant>
        <vt:i4>333</vt:i4>
      </vt:variant>
      <vt:variant>
        <vt:i4>0</vt:i4>
      </vt:variant>
      <vt:variant>
        <vt:i4>5</vt:i4>
      </vt:variant>
      <vt:variant>
        <vt:lpwstr/>
      </vt:variant>
      <vt:variant>
        <vt:lpwstr>_Sitemap_results</vt:lpwstr>
      </vt:variant>
      <vt:variant>
        <vt:i4>2490371</vt:i4>
      </vt:variant>
      <vt:variant>
        <vt:i4>330</vt:i4>
      </vt:variant>
      <vt:variant>
        <vt:i4>0</vt:i4>
      </vt:variant>
      <vt:variant>
        <vt:i4>5</vt:i4>
      </vt:variant>
      <vt:variant>
        <vt:lpwstr>https://www.smtp2go.com/sitemap_index.xml</vt:lpwstr>
      </vt:variant>
      <vt:variant>
        <vt:lpwstr/>
      </vt:variant>
      <vt:variant>
        <vt:i4>2621480</vt:i4>
      </vt:variant>
      <vt:variant>
        <vt:i4>327</vt:i4>
      </vt:variant>
      <vt:variant>
        <vt:i4>0</vt:i4>
      </vt:variant>
      <vt:variant>
        <vt:i4>5</vt:i4>
      </vt:variant>
      <vt:variant>
        <vt:lpwstr/>
      </vt:variant>
      <vt:variant>
        <vt:lpwstr>_Banner_grabbing</vt:lpwstr>
      </vt:variant>
      <vt:variant>
        <vt:i4>3866677</vt:i4>
      </vt:variant>
      <vt:variant>
        <vt:i4>324</vt:i4>
      </vt:variant>
      <vt:variant>
        <vt:i4>0</vt:i4>
      </vt:variant>
      <vt:variant>
        <vt:i4>5</vt:i4>
      </vt:variant>
      <vt:variant>
        <vt:lpwstr>https://app-us.smtp2go.com/account/2fa/</vt:lpwstr>
      </vt:variant>
      <vt:variant>
        <vt:lpwstr/>
      </vt:variant>
      <vt:variant>
        <vt:i4>5374043</vt:i4>
      </vt:variant>
      <vt:variant>
        <vt:i4>321</vt:i4>
      </vt:variant>
      <vt:variant>
        <vt:i4>0</vt:i4>
      </vt:variant>
      <vt:variant>
        <vt:i4>5</vt:i4>
      </vt:variant>
      <vt:variant>
        <vt:lpwstr>https://app-us.smtp2go.com/account/team/</vt:lpwstr>
      </vt:variant>
      <vt:variant>
        <vt:lpwstr/>
      </vt:variant>
      <vt:variant>
        <vt:i4>393276</vt:i4>
      </vt:variant>
      <vt:variant>
        <vt:i4>318</vt:i4>
      </vt:variant>
      <vt:variant>
        <vt:i4>0</vt:i4>
      </vt:variant>
      <vt:variant>
        <vt:i4>5</vt:i4>
      </vt:variant>
      <vt:variant>
        <vt:lpwstr/>
      </vt:variant>
      <vt:variant>
        <vt:lpwstr>_Findings</vt:lpwstr>
      </vt:variant>
      <vt:variant>
        <vt:i4>7209078</vt:i4>
      </vt:variant>
      <vt:variant>
        <vt:i4>315</vt:i4>
      </vt:variant>
      <vt:variant>
        <vt:i4>0</vt:i4>
      </vt:variant>
      <vt:variant>
        <vt:i4>5</vt:i4>
      </vt:variant>
      <vt:variant>
        <vt:lpwstr>https://www.first.org/cvss/calculator/4.0</vt:lpwstr>
      </vt:variant>
      <vt:variant>
        <vt:lpwstr>CVSS:4.0/AV:N/AC:H/AT:N/PR:N/UI:A/VC:N/VI:N/VA:N/SC:N/SI:N/SA:N</vt:lpwstr>
      </vt:variant>
      <vt:variant>
        <vt:i4>1638519</vt:i4>
      </vt:variant>
      <vt:variant>
        <vt:i4>312</vt:i4>
      </vt:variant>
      <vt:variant>
        <vt:i4>0</vt:i4>
      </vt:variant>
      <vt:variant>
        <vt:i4>5</vt:i4>
      </vt:variant>
      <vt:variant>
        <vt:lpwstr/>
      </vt:variant>
      <vt:variant>
        <vt:lpwstr>_Banner_grabbing_1</vt:lpwstr>
      </vt:variant>
      <vt:variant>
        <vt:i4>4194427</vt:i4>
      </vt:variant>
      <vt:variant>
        <vt:i4>309</vt:i4>
      </vt:variant>
      <vt:variant>
        <vt:i4>0</vt:i4>
      </vt:variant>
      <vt:variant>
        <vt:i4>5</vt:i4>
      </vt:variant>
      <vt:variant>
        <vt:lpwstr/>
      </vt:variant>
      <vt:variant>
        <vt:lpwstr>_Conduct_Search_Engine</vt:lpwstr>
      </vt:variant>
      <vt:variant>
        <vt:i4>262222</vt:i4>
      </vt:variant>
      <vt:variant>
        <vt:i4>306</vt:i4>
      </vt:variant>
      <vt:variant>
        <vt:i4>0</vt:i4>
      </vt:variant>
      <vt:variant>
        <vt:i4>5</vt:i4>
      </vt:variant>
      <vt:variant>
        <vt:lpwstr>https://owasp.org/www-project-web-security-testing-guide/v42/</vt:lpwstr>
      </vt:variant>
      <vt:variant>
        <vt:lpwstr/>
      </vt:variant>
      <vt:variant>
        <vt:i4>786435</vt:i4>
      </vt:variant>
      <vt:variant>
        <vt:i4>303</vt:i4>
      </vt:variant>
      <vt:variant>
        <vt:i4>0</vt:i4>
      </vt:variant>
      <vt:variant>
        <vt:i4>5</vt:i4>
      </vt:variant>
      <vt:variant>
        <vt:lpwstr>https://www.smtp2go.com/pricing/</vt:lpwstr>
      </vt:variant>
      <vt:variant>
        <vt:lpwstr/>
      </vt:variant>
      <vt:variant>
        <vt:i4>2031670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_Toc206011397</vt:lpwstr>
      </vt:variant>
      <vt:variant>
        <vt:i4>2031670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_Toc206011396</vt:lpwstr>
      </vt:variant>
      <vt:variant>
        <vt:i4>2031670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_Toc206011395</vt:lpwstr>
      </vt:variant>
      <vt:variant>
        <vt:i4>2031670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_Toc206011394</vt:lpwstr>
      </vt:variant>
      <vt:variant>
        <vt:i4>2031670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_Toc206011393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_Toc206011392</vt:lpwstr>
      </vt:variant>
      <vt:variant>
        <vt:i4>2031670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_Toc206011391</vt:lpwstr>
      </vt:variant>
      <vt:variant>
        <vt:i4>2031670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_Toc206011390</vt:lpwstr>
      </vt:variant>
      <vt:variant>
        <vt:i4>1966134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_Toc206011389</vt:lpwstr>
      </vt:variant>
      <vt:variant>
        <vt:i4>1966134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_Toc206011388</vt:lpwstr>
      </vt:variant>
      <vt:variant>
        <vt:i4>1966134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_Toc206011387</vt:lpwstr>
      </vt:variant>
      <vt:variant>
        <vt:i4>1966134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_Toc206011386</vt:lpwstr>
      </vt:variant>
      <vt:variant>
        <vt:i4>1966134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_Toc206011385</vt:lpwstr>
      </vt:variant>
      <vt:variant>
        <vt:i4>1966134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_Toc206011384</vt:lpwstr>
      </vt:variant>
      <vt:variant>
        <vt:i4>1966134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_Toc206011383</vt:lpwstr>
      </vt:variant>
      <vt:variant>
        <vt:i4>1966134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_Toc206011382</vt:lpwstr>
      </vt:variant>
      <vt:variant>
        <vt:i4>1966134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_Toc206011381</vt:lpwstr>
      </vt:variant>
      <vt:variant>
        <vt:i4>1966134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_Toc206011380</vt:lpwstr>
      </vt:variant>
      <vt:variant>
        <vt:i4>1114166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_Toc206011379</vt:lpwstr>
      </vt:variant>
      <vt:variant>
        <vt:i4>1114166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_Toc206011378</vt:lpwstr>
      </vt:variant>
      <vt:variant>
        <vt:i4>1114166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_Toc206011377</vt:lpwstr>
      </vt:variant>
      <vt:variant>
        <vt:i4>1114166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_Toc206011376</vt:lpwstr>
      </vt:variant>
      <vt:variant>
        <vt:i4>1114166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_Toc206011375</vt:lpwstr>
      </vt:variant>
      <vt:variant>
        <vt:i4>1114166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_Toc206011374</vt:lpwstr>
      </vt:variant>
      <vt:variant>
        <vt:i4>1114166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_Toc206011373</vt:lpwstr>
      </vt:variant>
      <vt:variant>
        <vt:i4>1114166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_Toc206011372</vt:lpwstr>
      </vt:variant>
      <vt:variant>
        <vt:i4>1114166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_Toc206011371</vt:lpwstr>
      </vt:variant>
      <vt:variant>
        <vt:i4>1114166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_Toc206011370</vt:lpwstr>
      </vt:variant>
      <vt:variant>
        <vt:i4>1048630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_Toc206011369</vt:lpwstr>
      </vt:variant>
      <vt:variant>
        <vt:i4>1048630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_Toc206011368</vt:lpwstr>
      </vt:variant>
      <vt:variant>
        <vt:i4>1048630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_Toc206011367</vt:lpwstr>
      </vt:variant>
      <vt:variant>
        <vt:i4>1048630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_Toc206011366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_Toc206011365</vt:lpwstr>
      </vt:variant>
      <vt:variant>
        <vt:i4>1048630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_Toc206011364</vt:lpwstr>
      </vt:variant>
      <vt:variant>
        <vt:i4>1048630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_Toc206011363</vt:lpwstr>
      </vt:variant>
      <vt:variant>
        <vt:i4>1048630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_Toc206011362</vt:lpwstr>
      </vt:variant>
      <vt:variant>
        <vt:i4>1048630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_Toc206011361</vt:lpwstr>
      </vt:variant>
      <vt:variant>
        <vt:i4>1048630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_Toc206011360</vt:lpwstr>
      </vt:variant>
      <vt:variant>
        <vt:i4>1245238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_Toc206011359</vt:lpwstr>
      </vt:variant>
      <vt:variant>
        <vt:i4>1245238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_Toc206011358</vt:lpwstr>
      </vt:variant>
      <vt:variant>
        <vt:i4>1245238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_Toc206011357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_Toc206011356</vt:lpwstr>
      </vt:variant>
      <vt:variant>
        <vt:i4>1245238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_Toc206011355</vt:lpwstr>
      </vt:variant>
      <vt:variant>
        <vt:i4>1245238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_Toc206011354</vt:lpwstr>
      </vt:variant>
      <vt:variant>
        <vt:i4>1245238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_Toc206011353</vt:lpwstr>
      </vt:variant>
      <vt:variant>
        <vt:i4>1245238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_Toc206011352</vt:lpwstr>
      </vt:variant>
      <vt:variant>
        <vt:i4>1245238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_Toc206011351</vt:lpwstr>
      </vt:variant>
      <vt:variant>
        <vt:i4>1245238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_Toc206011350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_Toc206011349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_Toc206011348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Wyse Lee Hong Yao /CSF</dc:creator>
  <cp:keywords/>
  <dc:description/>
  <cp:lastModifiedBy>Gao Yuhao /CSF</cp:lastModifiedBy>
  <cp:revision>2</cp:revision>
  <dcterms:created xsi:type="dcterms:W3CDTF">2026-01-29T08:25:00Z</dcterms:created>
  <dcterms:modified xsi:type="dcterms:W3CDTF">2026-01-29T08:25:00Z</dcterms:modified>
</cp:coreProperties>
</file>